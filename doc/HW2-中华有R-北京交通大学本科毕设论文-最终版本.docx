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33B61" w14:textId="77777777" w:rsidR="000F00D1" w:rsidRDefault="00000000">
      <w:pPr>
        <w:widowControl/>
        <w:spacing w:after="160" w:line="400" w:lineRule="exact"/>
        <w:ind w:firstLineChars="200" w:firstLine="480"/>
        <w:jc w:val="left"/>
        <w:rPr>
          <w:rFonts w:ascii="华文中宋" w:eastAsia="华文中宋" w:hAnsi="华文中宋"/>
          <w:kern w:val="0"/>
          <w:szCs w:val="36"/>
        </w:rPr>
      </w:pPr>
      <w:r>
        <w:rPr>
          <w:rFonts w:ascii="华文中宋" w:eastAsia="华文中宋" w:hAnsi="华文中宋"/>
          <w:kern w:val="0"/>
          <w:szCs w:val="36"/>
        </w:rPr>
        <w:fldChar w:fldCharType="begin"/>
      </w:r>
      <w:r>
        <w:rPr>
          <w:rFonts w:ascii="华文中宋" w:eastAsia="华文中宋" w:hAnsi="华文中宋"/>
          <w:kern w:val="0"/>
          <w:szCs w:val="36"/>
        </w:rPr>
        <w:instrText>NE.Cms_Insert</w:instrText>
      </w:r>
      <w:r>
        <w:rPr>
          <w:rFonts w:ascii="华文中宋" w:eastAsia="华文中宋" w:hAnsi="华文中宋"/>
          <w:kern w:val="0"/>
          <w:szCs w:val="36"/>
        </w:rPr>
        <w:fldChar w:fldCharType="end"/>
      </w:r>
      <w:r>
        <w:rPr>
          <w:rFonts w:ascii="华文中宋" w:eastAsia="华文中宋" w:hAnsi="华文中宋"/>
          <w:kern w:val="0"/>
          <w:szCs w:val="36"/>
        </w:rPr>
        <w:fldChar w:fldCharType="begin"/>
      </w:r>
      <w:r>
        <w:rPr>
          <w:rFonts w:ascii="华文中宋" w:eastAsia="华文中宋" w:hAnsi="华文中宋"/>
          <w:kern w:val="0"/>
          <w:szCs w:val="36"/>
        </w:rPr>
        <w:instrText>NE.Cms_Insert</w:instrText>
      </w:r>
      <w:r>
        <w:rPr>
          <w:rFonts w:ascii="华文中宋" w:eastAsia="华文中宋" w:hAnsi="华文中宋"/>
          <w:kern w:val="0"/>
          <w:szCs w:val="36"/>
        </w:rPr>
        <w:fldChar w:fldCharType="end"/>
      </w:r>
      <w:r>
        <w:rPr>
          <w:rFonts w:ascii="华文中宋" w:eastAsia="华文中宋" w:hAnsi="华文中宋"/>
          <w:kern w:val="0"/>
          <w:szCs w:val="36"/>
        </w:rPr>
        <w:fldChar w:fldCharType="begin"/>
      </w:r>
      <w:r>
        <w:rPr>
          <w:rFonts w:ascii="华文中宋" w:eastAsia="华文中宋" w:hAnsi="华文中宋"/>
          <w:kern w:val="0"/>
          <w:szCs w:val="36"/>
        </w:rPr>
        <w:instrText>NE.Cms_Insert</w:instrText>
      </w:r>
      <w:r>
        <w:rPr>
          <w:rFonts w:ascii="华文中宋" w:eastAsia="华文中宋" w:hAnsi="华文中宋"/>
          <w:kern w:val="0"/>
          <w:szCs w:val="36"/>
        </w:rPr>
        <w:fldChar w:fldCharType="end"/>
      </w:r>
      <w:r>
        <w:rPr>
          <w:rFonts w:ascii="华文中宋" w:eastAsia="华文中宋" w:hAnsi="华文中宋"/>
          <w:kern w:val="0"/>
          <w:szCs w:val="36"/>
        </w:rPr>
        <w:t>题 目：</w:t>
      </w:r>
      <w:r>
        <w:rPr>
          <w:rFonts w:ascii="黑体" w:eastAsia="黑体" w:hAnsi="黑体"/>
          <w:bCs/>
          <w:color w:val="000000"/>
          <w:kern w:val="0"/>
          <w:sz w:val="30"/>
          <w:szCs w:val="30"/>
          <w:u w:val="single"/>
        </w:rPr>
        <w:t>___</w:t>
      </w:r>
      <w:r>
        <w:rPr>
          <w:rFonts w:ascii="黑体" w:eastAsia="黑体" w:hAnsi="黑体" w:hint="eastAsia"/>
          <w:bCs/>
          <w:color w:val="000000"/>
          <w:kern w:val="0"/>
          <w:sz w:val="30"/>
          <w:szCs w:val="30"/>
          <w:u w:val="single"/>
        </w:rPr>
        <w:t>基于往年航班和天气信息对航班延迟信息的预测系统</w:t>
      </w:r>
      <w:r>
        <w:rPr>
          <w:rFonts w:ascii="黑体" w:eastAsia="黑体" w:hAnsi="黑体"/>
          <w:bCs/>
          <w:color w:val="000000"/>
          <w:kern w:val="0"/>
          <w:sz w:val="30"/>
          <w:szCs w:val="30"/>
          <w:u w:val="single"/>
        </w:rPr>
        <w:t>____</w:t>
      </w:r>
    </w:p>
    <w:p w14:paraId="5519C88F" w14:textId="77777777" w:rsidR="000F00D1" w:rsidRDefault="00000000">
      <w:pPr>
        <w:widowControl/>
        <w:spacing w:afterLines="50" w:after="156" w:line="400" w:lineRule="exact"/>
        <w:ind w:firstLineChars="200" w:firstLine="480"/>
        <w:jc w:val="center"/>
        <w:rPr>
          <w:rFonts w:ascii="华文中宋" w:eastAsia="华文中宋" w:hAnsi="华文中宋"/>
          <w:color w:val="FF0000"/>
          <w:kern w:val="0"/>
          <w:szCs w:val="32"/>
          <w:u w:val="single"/>
        </w:rPr>
      </w:pPr>
      <w:r>
        <w:rPr>
          <w:rFonts w:ascii="华文中宋" w:eastAsia="华文中宋" w:hAnsi="华文中宋"/>
          <w:kern w:val="0"/>
          <w:szCs w:val="32"/>
        </w:rPr>
        <w:t>学院：</w:t>
      </w:r>
      <w:r>
        <w:rPr>
          <w:rFonts w:ascii="华文中宋" w:eastAsia="华文中宋" w:hAnsi="华文中宋"/>
          <w:kern w:val="0"/>
          <w:szCs w:val="32"/>
          <w:u w:val="single"/>
        </w:rPr>
        <w:t xml:space="preserve"> 软件学院  </w:t>
      </w:r>
      <w:r>
        <w:rPr>
          <w:rFonts w:ascii="华文中宋" w:eastAsia="华文中宋" w:hAnsi="华文中宋"/>
          <w:kern w:val="0"/>
          <w:szCs w:val="32"/>
        </w:rPr>
        <w:t xml:space="preserve"> </w:t>
      </w:r>
      <w:r>
        <w:rPr>
          <w:rFonts w:ascii="华文中宋" w:eastAsia="华文中宋" w:hAnsi="华文中宋"/>
          <w:kern w:val="0"/>
          <w:szCs w:val="36"/>
        </w:rPr>
        <w:t>专业：</w:t>
      </w:r>
      <w:r>
        <w:rPr>
          <w:rFonts w:ascii="华文中宋" w:eastAsia="华文中宋" w:hAnsi="华文中宋"/>
          <w:kern w:val="0"/>
          <w:szCs w:val="32"/>
          <w:u w:val="single"/>
        </w:rPr>
        <w:t xml:space="preserve"> 软件工程  </w:t>
      </w:r>
      <w:r>
        <w:rPr>
          <w:rFonts w:ascii="华文中宋" w:eastAsia="华文中宋" w:hAnsi="华文中宋" w:hint="eastAsia"/>
          <w:kern w:val="0"/>
          <w:szCs w:val="32"/>
        </w:rPr>
        <w:t xml:space="preserve"> 队名：</w:t>
      </w:r>
      <w:r>
        <w:rPr>
          <w:rFonts w:ascii="华文中宋" w:eastAsia="华文中宋" w:hAnsi="华文中宋"/>
          <w:kern w:val="0"/>
          <w:szCs w:val="32"/>
          <w:u w:val="single"/>
        </w:rPr>
        <w:t xml:space="preserve"> </w:t>
      </w:r>
      <w:r>
        <w:rPr>
          <w:rFonts w:ascii="华文中宋" w:eastAsia="华文中宋" w:hAnsi="华文中宋" w:hint="eastAsia"/>
          <w:kern w:val="0"/>
          <w:szCs w:val="32"/>
          <w:u w:val="single"/>
        </w:rPr>
        <w:t>中华有</w:t>
      </w:r>
      <w:r>
        <w:rPr>
          <w:rFonts w:ascii="华文中宋" w:eastAsia="华文中宋" w:hAnsi="华文中宋"/>
          <w:kern w:val="0"/>
          <w:szCs w:val="32"/>
          <w:u w:val="single"/>
        </w:rPr>
        <w:t>R</w:t>
      </w:r>
    </w:p>
    <w:tbl>
      <w:tblPr>
        <w:tblW w:w="9923" w:type="dxa"/>
        <w:tblInd w:w="-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844"/>
        <w:gridCol w:w="1842"/>
        <w:gridCol w:w="1701"/>
        <w:gridCol w:w="1815"/>
        <w:gridCol w:w="1871"/>
      </w:tblGrid>
      <w:tr w:rsidR="000F00D1" w14:paraId="4E1BCBD0" w14:textId="77777777">
        <w:trPr>
          <w:trHeight w:val="958"/>
        </w:trPr>
        <w:tc>
          <w:tcPr>
            <w:tcW w:w="850" w:type="dxa"/>
            <w:shd w:val="clear" w:color="auto" w:fill="auto"/>
            <w:vAlign w:val="center"/>
          </w:tcPr>
          <w:p w14:paraId="59300B5C" w14:textId="77777777" w:rsidR="000F00D1" w:rsidRDefault="00000000" w:rsidP="00BC6611">
            <w:pPr>
              <w:widowControl/>
              <w:spacing w:after="160" w:line="400" w:lineRule="exact"/>
              <w:rPr>
                <w:kern w:val="0"/>
                <w:szCs w:val="22"/>
              </w:rPr>
            </w:pPr>
            <w:r>
              <w:rPr>
                <w:rFonts w:hint="eastAsia"/>
                <w:kern w:val="0"/>
                <w:szCs w:val="22"/>
              </w:rPr>
              <w:t>成员</w:t>
            </w:r>
          </w:p>
        </w:tc>
        <w:tc>
          <w:tcPr>
            <w:tcW w:w="1844" w:type="dxa"/>
            <w:shd w:val="clear" w:color="auto" w:fill="auto"/>
            <w:vAlign w:val="center"/>
          </w:tcPr>
          <w:p w14:paraId="2330BA77"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队长</w:t>
            </w:r>
          </w:p>
        </w:tc>
        <w:tc>
          <w:tcPr>
            <w:tcW w:w="1842" w:type="dxa"/>
            <w:shd w:val="clear" w:color="auto" w:fill="auto"/>
            <w:vAlign w:val="center"/>
          </w:tcPr>
          <w:p w14:paraId="1F6E2C3E"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队员甲</w:t>
            </w:r>
          </w:p>
        </w:tc>
        <w:tc>
          <w:tcPr>
            <w:tcW w:w="1701" w:type="dxa"/>
            <w:shd w:val="clear" w:color="auto" w:fill="auto"/>
            <w:vAlign w:val="center"/>
          </w:tcPr>
          <w:p w14:paraId="60A40529"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队员乙</w:t>
            </w:r>
          </w:p>
        </w:tc>
        <w:tc>
          <w:tcPr>
            <w:tcW w:w="1815" w:type="dxa"/>
            <w:shd w:val="clear" w:color="auto" w:fill="auto"/>
            <w:vAlign w:val="center"/>
          </w:tcPr>
          <w:p w14:paraId="0F66F068"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队员丙</w:t>
            </w:r>
          </w:p>
        </w:tc>
        <w:tc>
          <w:tcPr>
            <w:tcW w:w="1871" w:type="dxa"/>
            <w:shd w:val="clear" w:color="auto" w:fill="auto"/>
            <w:vAlign w:val="center"/>
          </w:tcPr>
          <w:p w14:paraId="7B217894"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队员丁</w:t>
            </w:r>
          </w:p>
        </w:tc>
      </w:tr>
      <w:tr w:rsidR="000F00D1" w14:paraId="622A62E8" w14:textId="77777777">
        <w:trPr>
          <w:trHeight w:val="737"/>
        </w:trPr>
        <w:tc>
          <w:tcPr>
            <w:tcW w:w="850" w:type="dxa"/>
            <w:shd w:val="clear" w:color="auto" w:fill="auto"/>
            <w:vAlign w:val="center"/>
          </w:tcPr>
          <w:p w14:paraId="1B66C2C1" w14:textId="77777777" w:rsidR="000F00D1" w:rsidRDefault="00000000" w:rsidP="00BC6611">
            <w:pPr>
              <w:widowControl/>
              <w:spacing w:after="160" w:line="400" w:lineRule="exact"/>
              <w:rPr>
                <w:kern w:val="0"/>
                <w:szCs w:val="22"/>
              </w:rPr>
            </w:pPr>
            <w:r>
              <w:rPr>
                <w:rFonts w:hint="eastAsia"/>
                <w:kern w:val="0"/>
                <w:szCs w:val="22"/>
              </w:rPr>
              <w:t>学号</w:t>
            </w:r>
          </w:p>
        </w:tc>
        <w:tc>
          <w:tcPr>
            <w:tcW w:w="1844" w:type="dxa"/>
            <w:shd w:val="clear" w:color="auto" w:fill="auto"/>
            <w:vAlign w:val="center"/>
          </w:tcPr>
          <w:p w14:paraId="504A37EF"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2</w:t>
            </w:r>
            <w:r>
              <w:rPr>
                <w:kern w:val="0"/>
                <w:szCs w:val="22"/>
              </w:rPr>
              <w:t>0301033</w:t>
            </w:r>
          </w:p>
        </w:tc>
        <w:tc>
          <w:tcPr>
            <w:tcW w:w="1842" w:type="dxa"/>
            <w:shd w:val="clear" w:color="auto" w:fill="auto"/>
            <w:vAlign w:val="center"/>
          </w:tcPr>
          <w:p w14:paraId="4A50B326"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2</w:t>
            </w:r>
            <w:r>
              <w:rPr>
                <w:kern w:val="0"/>
                <w:szCs w:val="22"/>
              </w:rPr>
              <w:t>0301044</w:t>
            </w:r>
          </w:p>
        </w:tc>
        <w:tc>
          <w:tcPr>
            <w:tcW w:w="1701" w:type="dxa"/>
            <w:shd w:val="clear" w:color="auto" w:fill="auto"/>
            <w:vAlign w:val="center"/>
          </w:tcPr>
          <w:p w14:paraId="14F5A527"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2</w:t>
            </w:r>
            <w:r>
              <w:rPr>
                <w:kern w:val="0"/>
                <w:szCs w:val="22"/>
              </w:rPr>
              <w:t>0301036</w:t>
            </w:r>
          </w:p>
        </w:tc>
        <w:tc>
          <w:tcPr>
            <w:tcW w:w="1815" w:type="dxa"/>
            <w:shd w:val="clear" w:color="auto" w:fill="auto"/>
            <w:vAlign w:val="center"/>
          </w:tcPr>
          <w:p w14:paraId="2ECD95AC"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2</w:t>
            </w:r>
            <w:r>
              <w:rPr>
                <w:kern w:val="0"/>
                <w:szCs w:val="22"/>
              </w:rPr>
              <w:t>0301038</w:t>
            </w:r>
          </w:p>
        </w:tc>
        <w:tc>
          <w:tcPr>
            <w:tcW w:w="1871" w:type="dxa"/>
            <w:shd w:val="clear" w:color="auto" w:fill="auto"/>
            <w:vAlign w:val="center"/>
          </w:tcPr>
          <w:p w14:paraId="1FF3AC6C"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2</w:t>
            </w:r>
            <w:r>
              <w:rPr>
                <w:kern w:val="0"/>
                <w:szCs w:val="22"/>
              </w:rPr>
              <w:t>0301042</w:t>
            </w:r>
          </w:p>
        </w:tc>
      </w:tr>
      <w:tr w:rsidR="000F00D1" w14:paraId="6711F007" w14:textId="77777777">
        <w:trPr>
          <w:trHeight w:val="699"/>
        </w:trPr>
        <w:tc>
          <w:tcPr>
            <w:tcW w:w="850" w:type="dxa"/>
            <w:shd w:val="clear" w:color="auto" w:fill="auto"/>
            <w:vAlign w:val="center"/>
          </w:tcPr>
          <w:p w14:paraId="0F21368D" w14:textId="77777777" w:rsidR="000F00D1" w:rsidRDefault="00000000" w:rsidP="00BC6611">
            <w:pPr>
              <w:widowControl/>
              <w:spacing w:after="160" w:line="400" w:lineRule="exact"/>
              <w:rPr>
                <w:kern w:val="0"/>
                <w:szCs w:val="22"/>
              </w:rPr>
            </w:pPr>
            <w:r>
              <w:rPr>
                <w:rFonts w:hint="eastAsia"/>
                <w:kern w:val="0"/>
                <w:szCs w:val="22"/>
              </w:rPr>
              <w:t>姓名</w:t>
            </w:r>
          </w:p>
        </w:tc>
        <w:tc>
          <w:tcPr>
            <w:tcW w:w="1844" w:type="dxa"/>
            <w:shd w:val="clear" w:color="auto" w:fill="auto"/>
            <w:vAlign w:val="center"/>
          </w:tcPr>
          <w:p w14:paraId="083671A7"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陈杰</w:t>
            </w:r>
          </w:p>
        </w:tc>
        <w:tc>
          <w:tcPr>
            <w:tcW w:w="1842" w:type="dxa"/>
            <w:shd w:val="clear" w:color="auto" w:fill="auto"/>
            <w:vAlign w:val="center"/>
          </w:tcPr>
          <w:p w14:paraId="2BB2D083"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解世超</w:t>
            </w:r>
          </w:p>
        </w:tc>
        <w:tc>
          <w:tcPr>
            <w:tcW w:w="1701" w:type="dxa"/>
            <w:shd w:val="clear" w:color="auto" w:fill="auto"/>
            <w:vAlign w:val="center"/>
          </w:tcPr>
          <w:p w14:paraId="05F5F7F4"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韩熔</w:t>
            </w:r>
          </w:p>
        </w:tc>
        <w:tc>
          <w:tcPr>
            <w:tcW w:w="1815" w:type="dxa"/>
            <w:shd w:val="clear" w:color="auto" w:fill="auto"/>
            <w:vAlign w:val="center"/>
          </w:tcPr>
          <w:p w14:paraId="4835EE42"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何毅</w:t>
            </w:r>
          </w:p>
        </w:tc>
        <w:tc>
          <w:tcPr>
            <w:tcW w:w="1871" w:type="dxa"/>
            <w:shd w:val="clear" w:color="auto" w:fill="auto"/>
            <w:vAlign w:val="center"/>
          </w:tcPr>
          <w:p w14:paraId="580230AB" w14:textId="77777777" w:rsidR="000F00D1" w:rsidRDefault="00000000" w:rsidP="00BC6611">
            <w:pPr>
              <w:widowControl/>
              <w:spacing w:after="160" w:line="400" w:lineRule="exact"/>
              <w:ind w:firstLineChars="200" w:firstLine="480"/>
              <w:jc w:val="center"/>
              <w:rPr>
                <w:kern w:val="0"/>
                <w:szCs w:val="22"/>
              </w:rPr>
            </w:pPr>
            <w:r>
              <w:rPr>
                <w:rFonts w:hint="eastAsia"/>
                <w:kern w:val="0"/>
                <w:szCs w:val="22"/>
              </w:rPr>
              <w:t>江桀</w:t>
            </w:r>
          </w:p>
        </w:tc>
      </w:tr>
      <w:tr w:rsidR="000F00D1" w14:paraId="64B086BC" w14:textId="77777777">
        <w:trPr>
          <w:trHeight w:val="2220"/>
        </w:trPr>
        <w:tc>
          <w:tcPr>
            <w:tcW w:w="850" w:type="dxa"/>
            <w:shd w:val="clear" w:color="auto" w:fill="auto"/>
            <w:vAlign w:val="center"/>
          </w:tcPr>
          <w:p w14:paraId="36322991" w14:textId="77777777" w:rsidR="000F00D1" w:rsidRDefault="00000000" w:rsidP="00BC6611">
            <w:pPr>
              <w:widowControl/>
              <w:spacing w:after="160" w:line="400" w:lineRule="exact"/>
              <w:rPr>
                <w:kern w:val="0"/>
                <w:szCs w:val="22"/>
              </w:rPr>
            </w:pPr>
            <w:r>
              <w:rPr>
                <w:rFonts w:hint="eastAsia"/>
                <w:kern w:val="0"/>
                <w:szCs w:val="22"/>
              </w:rPr>
              <w:t>分工</w:t>
            </w:r>
          </w:p>
        </w:tc>
        <w:tc>
          <w:tcPr>
            <w:tcW w:w="1844" w:type="dxa"/>
            <w:shd w:val="clear" w:color="auto" w:fill="auto"/>
            <w:vAlign w:val="center"/>
          </w:tcPr>
          <w:p w14:paraId="3D715E2B" w14:textId="77777777" w:rsidR="000F00D1" w:rsidRDefault="00000000" w:rsidP="00BC6611">
            <w:pPr>
              <w:widowControl/>
              <w:spacing w:after="160" w:line="400" w:lineRule="exact"/>
              <w:jc w:val="center"/>
              <w:rPr>
                <w:rFonts w:ascii="宋体" w:hAnsi="宋体"/>
                <w:b/>
                <w:kern w:val="0"/>
                <w:szCs w:val="21"/>
              </w:rPr>
            </w:pPr>
            <w:r>
              <w:rPr>
                <w:rFonts w:ascii="宋体" w:hAnsi="宋体" w:hint="eastAsia"/>
                <w:b/>
                <w:kern w:val="0"/>
                <w:szCs w:val="21"/>
              </w:rPr>
              <w:t>3．航班延误系统的需求分析</w:t>
            </w:r>
          </w:p>
        </w:tc>
        <w:tc>
          <w:tcPr>
            <w:tcW w:w="1842" w:type="dxa"/>
            <w:shd w:val="clear" w:color="auto" w:fill="auto"/>
            <w:vAlign w:val="center"/>
          </w:tcPr>
          <w:p w14:paraId="41365DD4" w14:textId="77777777" w:rsidR="000F00D1" w:rsidRDefault="00000000" w:rsidP="00BC6611">
            <w:pPr>
              <w:widowControl/>
              <w:spacing w:after="160"/>
              <w:jc w:val="center"/>
              <w:rPr>
                <w:rFonts w:ascii="宋体" w:hAnsi="宋体"/>
                <w:b/>
                <w:kern w:val="0"/>
                <w:szCs w:val="21"/>
              </w:rPr>
            </w:pPr>
            <w:r>
              <w:rPr>
                <w:rFonts w:ascii="宋体" w:hAnsi="宋体" w:hint="eastAsia"/>
                <w:b/>
                <w:kern w:val="0"/>
                <w:szCs w:val="21"/>
              </w:rPr>
              <w:t>1</w:t>
            </w:r>
            <w:r>
              <w:rPr>
                <w:rFonts w:ascii="宋体" w:hAnsi="宋体"/>
                <w:b/>
                <w:kern w:val="0"/>
                <w:szCs w:val="21"/>
              </w:rPr>
              <w:t>.</w:t>
            </w:r>
            <w:r>
              <w:rPr>
                <w:rFonts w:ascii="宋体" w:hAnsi="宋体" w:hint="eastAsia"/>
                <w:b/>
                <w:kern w:val="0"/>
                <w:szCs w:val="21"/>
              </w:rPr>
              <w:t>引言</w:t>
            </w:r>
          </w:p>
          <w:p w14:paraId="5DBA6F6C" w14:textId="77777777" w:rsidR="000F00D1" w:rsidRDefault="00000000" w:rsidP="00BC6611">
            <w:pPr>
              <w:widowControl/>
              <w:spacing w:after="160"/>
              <w:jc w:val="center"/>
              <w:rPr>
                <w:rFonts w:ascii="宋体" w:hAnsi="宋体"/>
                <w:b/>
                <w:kern w:val="0"/>
                <w:szCs w:val="21"/>
              </w:rPr>
            </w:pPr>
            <w:r>
              <w:rPr>
                <w:rFonts w:ascii="宋体" w:hAnsi="宋体" w:hint="eastAsia"/>
                <w:b/>
                <w:kern w:val="0"/>
                <w:szCs w:val="21"/>
              </w:rPr>
              <w:t>2</w:t>
            </w:r>
            <w:r>
              <w:rPr>
                <w:rFonts w:ascii="宋体" w:hAnsi="宋体"/>
                <w:b/>
                <w:kern w:val="0"/>
                <w:szCs w:val="21"/>
              </w:rPr>
              <w:t>.</w:t>
            </w:r>
            <w:r>
              <w:rPr>
                <w:rFonts w:ascii="宋体" w:hAnsi="宋体" w:hint="eastAsia"/>
                <w:b/>
                <w:kern w:val="0"/>
                <w:szCs w:val="21"/>
              </w:rPr>
              <w:t>航班延误预测的相关理论与关键技术</w:t>
            </w:r>
          </w:p>
        </w:tc>
        <w:tc>
          <w:tcPr>
            <w:tcW w:w="1701" w:type="dxa"/>
            <w:shd w:val="clear" w:color="auto" w:fill="auto"/>
            <w:vAlign w:val="center"/>
          </w:tcPr>
          <w:p w14:paraId="5451612B" w14:textId="77777777" w:rsidR="000F00D1" w:rsidRDefault="00000000" w:rsidP="00BC6611">
            <w:pPr>
              <w:widowControl/>
              <w:spacing w:after="160" w:line="400" w:lineRule="exact"/>
              <w:jc w:val="center"/>
              <w:rPr>
                <w:rFonts w:ascii="宋体" w:hAnsi="宋体"/>
                <w:b/>
                <w:bCs/>
                <w:kern w:val="0"/>
                <w:szCs w:val="21"/>
              </w:rPr>
            </w:pPr>
            <w:r>
              <w:rPr>
                <w:rFonts w:ascii="宋体" w:hAnsi="宋体" w:hint="eastAsia"/>
                <w:b/>
                <w:bCs/>
                <w:kern w:val="0"/>
                <w:szCs w:val="21"/>
              </w:rPr>
              <w:t>中文摘要</w:t>
            </w:r>
          </w:p>
          <w:p w14:paraId="51098DC8" w14:textId="77777777" w:rsidR="000F00D1" w:rsidRDefault="00000000" w:rsidP="00BC6611">
            <w:pPr>
              <w:widowControl/>
              <w:spacing w:after="160" w:line="400" w:lineRule="exact"/>
              <w:jc w:val="center"/>
              <w:rPr>
                <w:rFonts w:ascii="宋体" w:hAnsi="宋体"/>
                <w:b/>
                <w:bCs/>
                <w:kern w:val="0"/>
                <w:szCs w:val="21"/>
              </w:rPr>
            </w:pPr>
            <w:r>
              <w:rPr>
                <w:rFonts w:ascii="宋体" w:hAnsi="宋体" w:hint="eastAsia"/>
                <w:b/>
                <w:bCs/>
                <w:kern w:val="0"/>
                <w:szCs w:val="21"/>
              </w:rPr>
              <w:t>ABSTRACT</w:t>
            </w:r>
          </w:p>
          <w:p w14:paraId="7690FF5B" w14:textId="4A2B9851" w:rsidR="000F00D1" w:rsidRDefault="00000000" w:rsidP="00BC6611">
            <w:pPr>
              <w:widowControl/>
              <w:spacing w:after="160" w:line="400" w:lineRule="exact"/>
              <w:jc w:val="center"/>
              <w:rPr>
                <w:rFonts w:ascii="宋体" w:hAnsi="宋体"/>
                <w:b/>
                <w:bCs/>
                <w:kern w:val="0"/>
                <w:szCs w:val="21"/>
              </w:rPr>
            </w:pPr>
            <w:r>
              <w:rPr>
                <w:rFonts w:ascii="宋体" w:hAnsi="宋体" w:hint="eastAsia"/>
                <w:b/>
                <w:bCs/>
                <w:kern w:val="0"/>
                <w:szCs w:val="21"/>
              </w:rPr>
              <w:t>4</w:t>
            </w:r>
            <w:r>
              <w:rPr>
                <w:rFonts w:ascii="宋体" w:hAnsi="宋体"/>
                <w:b/>
                <w:bCs/>
                <w:kern w:val="0"/>
                <w:szCs w:val="21"/>
              </w:rPr>
              <w:t>.</w:t>
            </w:r>
            <w:r>
              <w:rPr>
                <w:rFonts w:ascii="宋体" w:hAnsi="宋体" w:hint="eastAsia"/>
                <w:b/>
                <w:bCs/>
                <w:kern w:val="0"/>
                <w:szCs w:val="21"/>
              </w:rPr>
              <w:t>航班延误预测算法的设计实现</w:t>
            </w:r>
          </w:p>
        </w:tc>
        <w:tc>
          <w:tcPr>
            <w:tcW w:w="1815" w:type="dxa"/>
            <w:shd w:val="clear" w:color="auto" w:fill="auto"/>
            <w:vAlign w:val="center"/>
          </w:tcPr>
          <w:p w14:paraId="33A12DC3" w14:textId="77777777" w:rsidR="000F00D1" w:rsidRDefault="00000000" w:rsidP="00BC6611">
            <w:pPr>
              <w:widowControl/>
              <w:spacing w:after="160" w:line="400" w:lineRule="exact"/>
              <w:jc w:val="center"/>
              <w:rPr>
                <w:rFonts w:ascii="宋体" w:hAnsi="宋体"/>
                <w:b/>
                <w:kern w:val="0"/>
                <w:szCs w:val="21"/>
              </w:rPr>
            </w:pPr>
            <w:r>
              <w:rPr>
                <w:rFonts w:ascii="宋体" w:hAnsi="宋体" w:hint="eastAsia"/>
                <w:b/>
                <w:kern w:val="0"/>
                <w:szCs w:val="21"/>
              </w:rPr>
              <w:t>5</w:t>
            </w:r>
            <w:r>
              <w:rPr>
                <w:rFonts w:ascii="宋体" w:hAnsi="宋体"/>
                <w:b/>
                <w:kern w:val="0"/>
                <w:szCs w:val="21"/>
              </w:rPr>
              <w:t>.</w:t>
            </w:r>
            <w:r>
              <w:rPr>
                <w:rFonts w:ascii="宋体" w:hAnsi="宋体" w:hint="eastAsia"/>
                <w:b/>
                <w:kern w:val="0"/>
                <w:szCs w:val="21"/>
              </w:rPr>
              <w:t>航班延误预测系统的概要设计</w:t>
            </w:r>
          </w:p>
          <w:p w14:paraId="4965544D" w14:textId="77777777" w:rsidR="000F00D1" w:rsidRDefault="00000000" w:rsidP="00BC6611">
            <w:pPr>
              <w:widowControl/>
              <w:spacing w:after="160" w:line="400" w:lineRule="exact"/>
              <w:jc w:val="center"/>
              <w:rPr>
                <w:rFonts w:ascii="宋体" w:hAnsi="宋体"/>
                <w:b/>
                <w:kern w:val="0"/>
                <w:szCs w:val="21"/>
              </w:rPr>
            </w:pPr>
            <w:r>
              <w:rPr>
                <w:rFonts w:ascii="宋体" w:hAnsi="宋体" w:hint="eastAsia"/>
                <w:b/>
                <w:kern w:val="0"/>
                <w:szCs w:val="21"/>
              </w:rPr>
              <w:t>6</w:t>
            </w:r>
            <w:r>
              <w:rPr>
                <w:rFonts w:ascii="宋体" w:hAnsi="宋体"/>
                <w:b/>
                <w:kern w:val="0"/>
                <w:szCs w:val="21"/>
              </w:rPr>
              <w:t>.</w:t>
            </w:r>
            <w:r>
              <w:rPr>
                <w:rFonts w:hint="eastAsia"/>
              </w:rPr>
              <w:t xml:space="preserve"> </w:t>
            </w:r>
            <w:r>
              <w:rPr>
                <w:rFonts w:ascii="宋体" w:hAnsi="宋体" w:hint="eastAsia"/>
                <w:b/>
                <w:kern w:val="0"/>
                <w:szCs w:val="21"/>
              </w:rPr>
              <w:t>航班延误预测系统的详细设计与实现</w:t>
            </w:r>
          </w:p>
        </w:tc>
        <w:tc>
          <w:tcPr>
            <w:tcW w:w="1871" w:type="dxa"/>
            <w:shd w:val="clear" w:color="auto" w:fill="auto"/>
            <w:vAlign w:val="center"/>
          </w:tcPr>
          <w:p w14:paraId="4F5FEC3B" w14:textId="77777777" w:rsidR="000F00D1" w:rsidRDefault="00000000" w:rsidP="00BC6611">
            <w:pPr>
              <w:widowControl/>
              <w:spacing w:after="160" w:line="400" w:lineRule="exact"/>
              <w:jc w:val="center"/>
              <w:rPr>
                <w:rFonts w:ascii="宋体" w:hAnsi="宋体"/>
                <w:b/>
                <w:kern w:val="0"/>
                <w:szCs w:val="21"/>
              </w:rPr>
            </w:pPr>
            <w:r>
              <w:rPr>
                <w:rFonts w:ascii="宋体" w:hAnsi="宋体" w:hint="eastAsia"/>
                <w:b/>
                <w:kern w:val="0"/>
                <w:szCs w:val="21"/>
              </w:rPr>
              <w:t>7</w:t>
            </w:r>
            <w:r>
              <w:rPr>
                <w:rFonts w:ascii="宋体" w:hAnsi="宋体"/>
                <w:b/>
                <w:kern w:val="0"/>
                <w:szCs w:val="21"/>
              </w:rPr>
              <w:t>.</w:t>
            </w:r>
            <w:r>
              <w:rPr>
                <w:rFonts w:ascii="宋体" w:hAnsi="宋体" w:hint="eastAsia"/>
                <w:b/>
                <w:kern w:val="0"/>
                <w:szCs w:val="21"/>
              </w:rPr>
              <w:t>航班延误预测系统测试</w:t>
            </w:r>
          </w:p>
          <w:p w14:paraId="2DF6809B" w14:textId="77777777" w:rsidR="000F00D1" w:rsidRDefault="00000000" w:rsidP="00BC6611">
            <w:pPr>
              <w:widowControl/>
              <w:spacing w:after="160" w:line="400" w:lineRule="exact"/>
              <w:jc w:val="center"/>
              <w:rPr>
                <w:rFonts w:ascii="宋体" w:hAnsi="宋体"/>
                <w:b/>
                <w:kern w:val="0"/>
                <w:szCs w:val="21"/>
              </w:rPr>
            </w:pPr>
            <w:r>
              <w:rPr>
                <w:rFonts w:ascii="宋体" w:hAnsi="宋体" w:hint="eastAsia"/>
                <w:b/>
                <w:kern w:val="0"/>
                <w:szCs w:val="21"/>
              </w:rPr>
              <w:t>8</w:t>
            </w:r>
            <w:r>
              <w:rPr>
                <w:rFonts w:ascii="宋体" w:hAnsi="宋体"/>
                <w:b/>
                <w:kern w:val="0"/>
                <w:szCs w:val="21"/>
              </w:rPr>
              <w:t>.</w:t>
            </w:r>
            <w:r>
              <w:rPr>
                <w:rFonts w:ascii="宋体" w:hAnsi="宋体" w:hint="eastAsia"/>
                <w:b/>
                <w:kern w:val="0"/>
                <w:szCs w:val="21"/>
              </w:rPr>
              <w:t>总结与展望</w:t>
            </w:r>
          </w:p>
        </w:tc>
      </w:tr>
      <w:tr w:rsidR="000F00D1" w14:paraId="4A7A7591" w14:textId="77777777">
        <w:trPr>
          <w:trHeight w:val="591"/>
        </w:trPr>
        <w:tc>
          <w:tcPr>
            <w:tcW w:w="850" w:type="dxa"/>
            <w:shd w:val="clear" w:color="auto" w:fill="auto"/>
            <w:vAlign w:val="center"/>
          </w:tcPr>
          <w:p w14:paraId="632DBEA0" w14:textId="77777777" w:rsidR="000F00D1" w:rsidRDefault="00000000" w:rsidP="00BC6611">
            <w:pPr>
              <w:widowControl/>
              <w:spacing w:after="160" w:line="400" w:lineRule="exact"/>
              <w:rPr>
                <w:kern w:val="0"/>
                <w:szCs w:val="22"/>
              </w:rPr>
            </w:pPr>
            <w:r>
              <w:rPr>
                <w:rFonts w:hint="eastAsia"/>
                <w:kern w:val="0"/>
                <w:szCs w:val="22"/>
              </w:rPr>
              <w:t>备注</w:t>
            </w:r>
          </w:p>
        </w:tc>
        <w:tc>
          <w:tcPr>
            <w:tcW w:w="1844" w:type="dxa"/>
            <w:shd w:val="clear" w:color="auto" w:fill="auto"/>
            <w:vAlign w:val="center"/>
          </w:tcPr>
          <w:p w14:paraId="6CF6E247" w14:textId="76A1D03A" w:rsidR="000F00D1" w:rsidRDefault="00BC6611" w:rsidP="00BC6611">
            <w:pPr>
              <w:widowControl/>
              <w:spacing w:after="160" w:line="400" w:lineRule="exact"/>
              <w:jc w:val="center"/>
              <w:rPr>
                <w:kern w:val="0"/>
                <w:szCs w:val="22"/>
              </w:rPr>
            </w:pPr>
            <w:r>
              <w:rPr>
                <w:kern w:val="0"/>
                <w:szCs w:val="22"/>
              </w:rPr>
              <w:t>规范性检查，文档整合</w:t>
            </w:r>
          </w:p>
        </w:tc>
        <w:tc>
          <w:tcPr>
            <w:tcW w:w="1842" w:type="dxa"/>
            <w:shd w:val="clear" w:color="auto" w:fill="auto"/>
            <w:vAlign w:val="center"/>
          </w:tcPr>
          <w:p w14:paraId="5653BC0C" w14:textId="77777777" w:rsidR="000F00D1" w:rsidRDefault="000F00D1" w:rsidP="00BC6611">
            <w:pPr>
              <w:widowControl/>
              <w:spacing w:after="160" w:line="400" w:lineRule="exact"/>
              <w:ind w:firstLineChars="200" w:firstLine="480"/>
              <w:jc w:val="center"/>
              <w:rPr>
                <w:kern w:val="0"/>
                <w:szCs w:val="22"/>
              </w:rPr>
            </w:pPr>
          </w:p>
        </w:tc>
        <w:tc>
          <w:tcPr>
            <w:tcW w:w="1701" w:type="dxa"/>
            <w:shd w:val="clear" w:color="auto" w:fill="auto"/>
            <w:vAlign w:val="center"/>
          </w:tcPr>
          <w:p w14:paraId="6561F4BE" w14:textId="77777777" w:rsidR="000F00D1" w:rsidRDefault="000F00D1" w:rsidP="00BC6611">
            <w:pPr>
              <w:widowControl/>
              <w:spacing w:after="160" w:line="400" w:lineRule="exact"/>
              <w:ind w:firstLineChars="200" w:firstLine="480"/>
              <w:jc w:val="center"/>
              <w:rPr>
                <w:kern w:val="0"/>
                <w:szCs w:val="22"/>
              </w:rPr>
            </w:pPr>
          </w:p>
        </w:tc>
        <w:tc>
          <w:tcPr>
            <w:tcW w:w="1815" w:type="dxa"/>
            <w:shd w:val="clear" w:color="auto" w:fill="auto"/>
            <w:vAlign w:val="center"/>
          </w:tcPr>
          <w:p w14:paraId="79F71BCD" w14:textId="77777777" w:rsidR="000F00D1" w:rsidRDefault="000F00D1" w:rsidP="00BC6611">
            <w:pPr>
              <w:widowControl/>
              <w:spacing w:after="160" w:line="400" w:lineRule="exact"/>
              <w:ind w:firstLineChars="200" w:firstLine="480"/>
              <w:jc w:val="center"/>
              <w:rPr>
                <w:kern w:val="0"/>
                <w:szCs w:val="22"/>
              </w:rPr>
            </w:pPr>
          </w:p>
        </w:tc>
        <w:tc>
          <w:tcPr>
            <w:tcW w:w="1871" w:type="dxa"/>
            <w:shd w:val="clear" w:color="auto" w:fill="auto"/>
            <w:vAlign w:val="center"/>
          </w:tcPr>
          <w:p w14:paraId="17F26E34" w14:textId="77777777" w:rsidR="000F00D1" w:rsidRDefault="000F00D1" w:rsidP="00BC6611">
            <w:pPr>
              <w:widowControl/>
              <w:spacing w:after="160" w:line="400" w:lineRule="exact"/>
              <w:ind w:firstLineChars="200" w:firstLine="480"/>
              <w:jc w:val="center"/>
              <w:rPr>
                <w:kern w:val="0"/>
                <w:szCs w:val="22"/>
              </w:rPr>
            </w:pPr>
          </w:p>
        </w:tc>
      </w:tr>
    </w:tbl>
    <w:p w14:paraId="56FD09C0" w14:textId="77777777" w:rsidR="000F00D1" w:rsidRDefault="00000000">
      <w:pPr>
        <w:ind w:firstLineChars="200" w:firstLine="480"/>
        <w:jc w:val="left"/>
      </w:pPr>
      <w:r>
        <w:br w:type="page"/>
      </w:r>
    </w:p>
    <w:p w14:paraId="446BEEEE" w14:textId="77777777" w:rsidR="000F00D1" w:rsidRDefault="000F00D1">
      <w:pPr>
        <w:ind w:firstLineChars="200" w:firstLine="480"/>
        <w:jc w:val="left"/>
      </w:pPr>
    </w:p>
    <w:p w14:paraId="7BB9F4AD" w14:textId="77777777" w:rsidR="000F00D1" w:rsidRDefault="00000000">
      <w:pPr>
        <w:ind w:firstLineChars="200" w:firstLine="480"/>
        <w:jc w:val="center"/>
      </w:pPr>
      <w:r>
        <w:object w:dxaOrig="6070" w:dyaOrig="1560" w14:anchorId="04CB72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5pt;height:78.1pt" o:ole="">
            <v:imagedata r:id="rId9" o:title="" gain="69719f" blacklevel="1966f" grayscale="t" bilevel="t"/>
          </v:shape>
          <o:OLEObject Type="Embed" ProgID="图像.文件" ShapeID="_x0000_i1025" DrawAspect="Content" ObjectID="_1731700491" r:id="rId10"/>
        </w:object>
      </w:r>
    </w:p>
    <w:p w14:paraId="27EC9759" w14:textId="77777777" w:rsidR="000F00D1" w:rsidRDefault="000F00D1">
      <w:pPr>
        <w:spacing w:line="480" w:lineRule="exact"/>
        <w:ind w:firstLineChars="200" w:firstLine="960"/>
        <w:jc w:val="center"/>
        <w:rPr>
          <w:rStyle w:val="11"/>
          <w:sz w:val="36"/>
          <w:szCs w:val="36"/>
        </w:rPr>
      </w:pPr>
    </w:p>
    <w:p w14:paraId="3A76E69B" w14:textId="77777777" w:rsidR="000F00D1" w:rsidRDefault="00000000">
      <w:pPr>
        <w:ind w:firstLineChars="200" w:firstLine="883"/>
        <w:jc w:val="center"/>
        <w:rPr>
          <w:rStyle w:val="20"/>
          <w:spacing w:val="0"/>
        </w:rPr>
      </w:pPr>
      <w:r>
        <w:rPr>
          <w:rStyle w:val="20"/>
          <w:spacing w:val="0"/>
        </w:rPr>
        <w:t>本科毕业设计（论文）</w:t>
      </w:r>
    </w:p>
    <w:p w14:paraId="7E79A7C4" w14:textId="77777777" w:rsidR="000F00D1" w:rsidRDefault="000F00D1">
      <w:pPr>
        <w:ind w:firstLineChars="200" w:firstLine="1123"/>
        <w:jc w:val="center"/>
        <w:rPr>
          <w:rStyle w:val="20"/>
        </w:rPr>
      </w:pPr>
    </w:p>
    <w:p w14:paraId="1C25F3C8" w14:textId="77777777" w:rsidR="000F00D1" w:rsidRDefault="000F00D1">
      <w:pPr>
        <w:ind w:firstLineChars="200" w:firstLine="1123"/>
        <w:jc w:val="center"/>
        <w:rPr>
          <w:rStyle w:val="20"/>
        </w:rPr>
      </w:pPr>
    </w:p>
    <w:p w14:paraId="7705F095" w14:textId="77777777" w:rsidR="000F00D1" w:rsidRDefault="00000000">
      <w:pPr>
        <w:ind w:firstLineChars="200" w:firstLine="723"/>
        <w:jc w:val="center"/>
        <w:rPr>
          <w:rStyle w:val="-0"/>
          <w:rFonts w:ascii="黑体" w:eastAsia="黑体" w:hAnsi="黑体"/>
          <w:b/>
          <w:szCs w:val="36"/>
        </w:rPr>
      </w:pPr>
      <w:r>
        <w:rPr>
          <w:rStyle w:val="-0"/>
          <w:rFonts w:ascii="黑体" w:eastAsia="黑体" w:hAnsi="黑体"/>
          <w:b/>
          <w:szCs w:val="36"/>
        </w:rPr>
        <w:fldChar w:fldCharType="begin"/>
      </w:r>
      <w:r>
        <w:rPr>
          <w:rStyle w:val="-0"/>
          <w:rFonts w:ascii="黑体" w:eastAsia="黑体" w:hAnsi="黑体"/>
          <w:b/>
          <w:szCs w:val="36"/>
        </w:rPr>
        <w:instrText xml:space="preserve"> MACROBUTTON  AcceptAllChangesShown 设计（论文）题目 </w:instrText>
      </w:r>
      <w:r>
        <w:rPr>
          <w:rStyle w:val="-0"/>
          <w:rFonts w:ascii="黑体" w:eastAsia="黑体" w:hAnsi="黑体"/>
          <w:b/>
          <w:szCs w:val="36"/>
        </w:rPr>
        <w:fldChar w:fldCharType="end"/>
      </w:r>
    </w:p>
    <w:p w14:paraId="39EB756C" w14:textId="46A11CCB" w:rsidR="000F00D1" w:rsidRDefault="000F51FC">
      <w:pPr>
        <w:ind w:firstLineChars="200" w:firstLine="723"/>
        <w:jc w:val="center"/>
        <w:rPr>
          <w:rStyle w:val="-0"/>
          <w:rFonts w:ascii="黑体" w:eastAsia="黑体" w:hAnsi="黑体"/>
          <w:b/>
          <w:szCs w:val="36"/>
        </w:rPr>
      </w:pPr>
      <w:r w:rsidRPr="000F51FC">
        <w:rPr>
          <w:rStyle w:val="-0"/>
          <w:rFonts w:ascii="黑体" w:eastAsia="黑体" w:hAnsi="黑体" w:hint="eastAsia"/>
          <w:b/>
          <w:szCs w:val="36"/>
        </w:rPr>
        <w:t>基于往年航班和天气信息对航班延迟信息的预测系统</w:t>
      </w:r>
    </w:p>
    <w:p w14:paraId="19047C4A" w14:textId="77777777" w:rsidR="000F00D1" w:rsidRDefault="00000000">
      <w:pPr>
        <w:ind w:firstLineChars="200" w:firstLine="723"/>
        <w:jc w:val="center"/>
        <w:rPr>
          <w:rStyle w:val="-1"/>
          <w:b/>
        </w:rPr>
      </w:pPr>
      <w:r>
        <w:rPr>
          <w:rStyle w:val="-1"/>
          <w:b/>
        </w:rPr>
        <w:fldChar w:fldCharType="begin"/>
      </w:r>
      <w:r>
        <w:rPr>
          <w:rStyle w:val="-1"/>
          <w:b/>
        </w:rPr>
        <w:instrText xml:space="preserve"> MACROBUTTON  AcceptAllChangesShown </w:instrText>
      </w:r>
      <w:r>
        <w:rPr>
          <w:rStyle w:val="-1"/>
          <w:b/>
        </w:rPr>
        <w:instrText>设计（论文）英文题目</w:instrText>
      </w:r>
      <w:r>
        <w:rPr>
          <w:rStyle w:val="-1"/>
          <w:b/>
        </w:rPr>
        <w:instrText xml:space="preserve"> </w:instrText>
      </w:r>
      <w:r>
        <w:rPr>
          <w:rStyle w:val="-1"/>
          <w:b/>
        </w:rPr>
        <w:fldChar w:fldCharType="end"/>
      </w:r>
    </w:p>
    <w:p w14:paraId="5C20E45E" w14:textId="4BCDD435" w:rsidR="000F00D1" w:rsidRDefault="000F51FC">
      <w:pPr>
        <w:ind w:firstLineChars="200" w:firstLine="720"/>
        <w:jc w:val="center"/>
        <w:rPr>
          <w:rStyle w:val="-1"/>
        </w:rPr>
      </w:pPr>
      <w:r>
        <w:rPr>
          <w:rStyle w:val="-1"/>
          <w:rFonts w:hint="eastAsia"/>
        </w:rPr>
        <w:t>A</w:t>
      </w:r>
      <w:r>
        <w:rPr>
          <w:rStyle w:val="-1"/>
        </w:rPr>
        <w:t xml:space="preserve"> P</w:t>
      </w:r>
      <w:r>
        <w:rPr>
          <w:rStyle w:val="-1"/>
          <w:rFonts w:hint="eastAsia"/>
        </w:rPr>
        <w:t>rediction</w:t>
      </w:r>
      <w:r>
        <w:rPr>
          <w:rStyle w:val="-1"/>
        </w:rPr>
        <w:t xml:space="preserve"> S</w:t>
      </w:r>
      <w:r>
        <w:rPr>
          <w:rStyle w:val="-1"/>
          <w:rFonts w:hint="eastAsia"/>
        </w:rPr>
        <w:t>ystem</w:t>
      </w:r>
      <w:r w:rsidR="00B43826">
        <w:rPr>
          <w:rStyle w:val="-1"/>
        </w:rPr>
        <w:t xml:space="preserve"> </w:t>
      </w:r>
      <w:r w:rsidR="00B43826">
        <w:rPr>
          <w:rStyle w:val="-1"/>
          <w:rFonts w:hint="eastAsia"/>
        </w:rPr>
        <w:t>based</w:t>
      </w:r>
      <w:r w:rsidR="00B43826">
        <w:rPr>
          <w:rStyle w:val="-1"/>
        </w:rPr>
        <w:t xml:space="preserve"> </w:t>
      </w:r>
      <w:r w:rsidR="00B43826">
        <w:rPr>
          <w:rStyle w:val="-1"/>
          <w:rFonts w:hint="eastAsia"/>
        </w:rPr>
        <w:t>on</w:t>
      </w:r>
      <w:r w:rsidR="00B43826">
        <w:rPr>
          <w:rStyle w:val="-1"/>
        </w:rPr>
        <w:t xml:space="preserve"> </w:t>
      </w:r>
      <w:r w:rsidR="00B43826">
        <w:rPr>
          <w:rStyle w:val="-1"/>
          <w:rFonts w:hint="eastAsia"/>
        </w:rPr>
        <w:t>past</w:t>
      </w:r>
      <w:r w:rsidR="00B43826">
        <w:rPr>
          <w:rStyle w:val="-1"/>
        </w:rPr>
        <w:t xml:space="preserve"> </w:t>
      </w:r>
      <w:r w:rsidR="00B43826">
        <w:rPr>
          <w:rStyle w:val="-1"/>
          <w:rFonts w:hint="eastAsia"/>
        </w:rPr>
        <w:t>flight</w:t>
      </w:r>
      <w:r w:rsidR="00B43826">
        <w:rPr>
          <w:rStyle w:val="-1"/>
        </w:rPr>
        <w:t xml:space="preserve"> </w:t>
      </w:r>
      <w:r w:rsidR="00B43826">
        <w:rPr>
          <w:rStyle w:val="-1"/>
          <w:rFonts w:hint="eastAsia"/>
        </w:rPr>
        <w:t>and</w:t>
      </w:r>
      <w:r w:rsidR="00B43826">
        <w:rPr>
          <w:rStyle w:val="-1"/>
        </w:rPr>
        <w:t xml:space="preserve"> </w:t>
      </w:r>
      <w:r w:rsidR="00B43826">
        <w:rPr>
          <w:rStyle w:val="-1"/>
          <w:rFonts w:hint="eastAsia"/>
        </w:rPr>
        <w:t>weather</w:t>
      </w:r>
      <w:r>
        <w:rPr>
          <w:rStyle w:val="-1"/>
        </w:rPr>
        <w:t xml:space="preserve"> </w:t>
      </w:r>
      <w:r w:rsidR="00B43826">
        <w:rPr>
          <w:rStyle w:val="-1"/>
          <w:rFonts w:hint="eastAsia"/>
        </w:rPr>
        <w:t>for</w:t>
      </w:r>
      <w:r w:rsidR="00B43826">
        <w:rPr>
          <w:rStyle w:val="-1"/>
        </w:rPr>
        <w:t xml:space="preserve"> </w:t>
      </w:r>
      <w:r w:rsidR="00B43826">
        <w:rPr>
          <w:rStyle w:val="-1"/>
          <w:rFonts w:hint="eastAsia"/>
        </w:rPr>
        <w:t>f</w:t>
      </w:r>
      <w:r w:rsidR="00B43826">
        <w:rPr>
          <w:rStyle w:val="-1"/>
        </w:rPr>
        <w:t>light delay information</w:t>
      </w:r>
    </w:p>
    <w:p w14:paraId="74E5E0E8" w14:textId="77777777" w:rsidR="000F00D1" w:rsidRDefault="000F00D1">
      <w:pPr>
        <w:ind w:firstLineChars="200" w:firstLine="720"/>
        <w:jc w:val="center"/>
        <w:rPr>
          <w:rStyle w:val="-1"/>
        </w:rPr>
      </w:pPr>
    </w:p>
    <w:p w14:paraId="31F220AA" w14:textId="77777777" w:rsidR="000F00D1" w:rsidRDefault="00000000">
      <w:pPr>
        <w:spacing w:line="360" w:lineRule="auto"/>
        <w:ind w:firstLineChars="200" w:firstLine="640"/>
        <w:rPr>
          <w:rStyle w:val="-2"/>
          <w:sz w:val="32"/>
          <w:u w:val="single"/>
        </w:rPr>
      </w:pPr>
      <w:r>
        <w:rPr>
          <w:rStyle w:val="-2"/>
          <w:sz w:val="32"/>
        </w:rPr>
        <w:t>学</w:t>
      </w:r>
      <w:r>
        <w:rPr>
          <w:rStyle w:val="-2"/>
          <w:sz w:val="32"/>
        </w:rPr>
        <w:t xml:space="preserve">    </w:t>
      </w:r>
      <w:r>
        <w:rPr>
          <w:rStyle w:val="-2"/>
          <w:sz w:val="32"/>
        </w:rPr>
        <w:t>院：</w:t>
      </w:r>
      <w:r>
        <w:rPr>
          <w:rStyle w:val="-2"/>
          <w:sz w:val="32"/>
          <w:u w:val="single"/>
        </w:rPr>
        <w:t xml:space="preserve">    </w:t>
      </w:r>
      <w:r>
        <w:rPr>
          <w:rStyle w:val="-2"/>
          <w:rFonts w:hint="eastAsia"/>
          <w:sz w:val="32"/>
          <w:u w:val="single"/>
        </w:rPr>
        <w:t>软件学院</w:t>
      </w:r>
      <w:r>
        <w:rPr>
          <w:rStyle w:val="-2"/>
          <w:sz w:val="32"/>
          <w:u w:val="single"/>
        </w:rPr>
        <w:t xml:space="preserve">             </w:t>
      </w:r>
    </w:p>
    <w:p w14:paraId="30DBE151" w14:textId="77777777" w:rsidR="000F00D1" w:rsidRDefault="00000000">
      <w:pPr>
        <w:spacing w:line="360" w:lineRule="auto"/>
        <w:ind w:firstLineChars="200" w:firstLine="640"/>
        <w:rPr>
          <w:rStyle w:val="-2"/>
          <w:sz w:val="32"/>
        </w:rPr>
      </w:pPr>
      <w:r>
        <w:rPr>
          <w:rStyle w:val="-2"/>
          <w:sz w:val="32"/>
        </w:rPr>
        <w:t>专</w:t>
      </w:r>
      <w:r>
        <w:rPr>
          <w:rStyle w:val="-2"/>
          <w:sz w:val="32"/>
        </w:rPr>
        <w:t xml:space="preserve">    </w:t>
      </w:r>
      <w:r>
        <w:rPr>
          <w:rStyle w:val="-2"/>
          <w:sz w:val="32"/>
        </w:rPr>
        <w:t>业：</w:t>
      </w:r>
      <w:r>
        <w:rPr>
          <w:rStyle w:val="-2"/>
          <w:sz w:val="32"/>
          <w:u w:val="single"/>
        </w:rPr>
        <w:t xml:space="preserve">    </w:t>
      </w:r>
      <w:r>
        <w:rPr>
          <w:rStyle w:val="-2"/>
          <w:rFonts w:hint="eastAsia"/>
          <w:sz w:val="32"/>
          <w:u w:val="single"/>
        </w:rPr>
        <w:t>软件工程</w:t>
      </w:r>
      <w:r>
        <w:rPr>
          <w:rStyle w:val="-2"/>
          <w:sz w:val="32"/>
          <w:u w:val="single"/>
        </w:rPr>
        <w:t xml:space="preserve">             </w:t>
      </w:r>
    </w:p>
    <w:p w14:paraId="7E5FA5CE" w14:textId="77777777" w:rsidR="000F00D1" w:rsidRDefault="00000000">
      <w:pPr>
        <w:spacing w:line="360" w:lineRule="auto"/>
        <w:ind w:firstLineChars="200" w:firstLine="640"/>
        <w:rPr>
          <w:rStyle w:val="-2"/>
          <w:sz w:val="32"/>
        </w:rPr>
      </w:pPr>
      <w:r>
        <w:rPr>
          <w:rStyle w:val="-2"/>
          <w:sz w:val="32"/>
        </w:rPr>
        <w:t>学生姓名：</w:t>
      </w:r>
      <w:r>
        <w:rPr>
          <w:rStyle w:val="-2"/>
          <w:rFonts w:hint="eastAsia"/>
          <w:sz w:val="32"/>
          <w:u w:val="single"/>
        </w:rPr>
        <w:t>陈杰</w:t>
      </w:r>
      <w:r>
        <w:rPr>
          <w:rStyle w:val="-2"/>
          <w:sz w:val="32"/>
          <w:u w:val="single"/>
        </w:rPr>
        <w:t xml:space="preserve"> </w:t>
      </w:r>
      <w:r>
        <w:rPr>
          <w:rStyle w:val="-2"/>
          <w:rFonts w:hint="eastAsia"/>
          <w:sz w:val="32"/>
          <w:u w:val="single"/>
        </w:rPr>
        <w:t>解世超</w:t>
      </w:r>
      <w:r>
        <w:rPr>
          <w:rStyle w:val="-2"/>
          <w:sz w:val="32"/>
          <w:u w:val="single"/>
        </w:rPr>
        <w:t xml:space="preserve"> </w:t>
      </w:r>
      <w:r>
        <w:rPr>
          <w:rStyle w:val="-2"/>
          <w:rFonts w:hint="eastAsia"/>
          <w:sz w:val="32"/>
          <w:u w:val="single"/>
        </w:rPr>
        <w:t>韩熔</w:t>
      </w:r>
      <w:r>
        <w:rPr>
          <w:rStyle w:val="-2"/>
          <w:sz w:val="32"/>
          <w:u w:val="single"/>
        </w:rPr>
        <w:t xml:space="preserve"> </w:t>
      </w:r>
      <w:r>
        <w:rPr>
          <w:rStyle w:val="-2"/>
          <w:rFonts w:hint="eastAsia"/>
          <w:sz w:val="32"/>
          <w:u w:val="single"/>
        </w:rPr>
        <w:t>何毅</w:t>
      </w:r>
      <w:r>
        <w:rPr>
          <w:rStyle w:val="-2"/>
          <w:sz w:val="32"/>
          <w:u w:val="single"/>
        </w:rPr>
        <w:t xml:space="preserve"> </w:t>
      </w:r>
      <w:r>
        <w:rPr>
          <w:rStyle w:val="-2"/>
          <w:rFonts w:hint="eastAsia"/>
          <w:sz w:val="32"/>
          <w:u w:val="single"/>
        </w:rPr>
        <w:t>江桀</w:t>
      </w:r>
    </w:p>
    <w:p w14:paraId="3668D7AF" w14:textId="77777777" w:rsidR="000F00D1" w:rsidRDefault="00000000">
      <w:pPr>
        <w:spacing w:line="360" w:lineRule="auto"/>
        <w:ind w:firstLineChars="200" w:firstLine="640"/>
        <w:rPr>
          <w:rStyle w:val="-2"/>
          <w:sz w:val="32"/>
        </w:rPr>
      </w:pPr>
      <w:r>
        <w:rPr>
          <w:rStyle w:val="-2"/>
          <w:sz w:val="32"/>
        </w:rPr>
        <w:t>学</w:t>
      </w:r>
      <w:r>
        <w:rPr>
          <w:rStyle w:val="-2"/>
          <w:sz w:val="32"/>
        </w:rPr>
        <w:t xml:space="preserve">    </w:t>
      </w:r>
      <w:r>
        <w:rPr>
          <w:rStyle w:val="-2"/>
          <w:sz w:val="32"/>
        </w:rPr>
        <w:t>号：</w:t>
      </w:r>
      <w:r>
        <w:rPr>
          <w:rStyle w:val="-2"/>
          <w:sz w:val="32"/>
          <w:u w:val="single"/>
        </w:rPr>
        <w:t xml:space="preserve">                 </w:t>
      </w:r>
    </w:p>
    <w:p w14:paraId="6F271430" w14:textId="77777777" w:rsidR="000F00D1" w:rsidRDefault="00000000">
      <w:pPr>
        <w:spacing w:line="360" w:lineRule="auto"/>
        <w:ind w:firstLineChars="200" w:firstLine="640"/>
        <w:rPr>
          <w:rStyle w:val="-2"/>
          <w:sz w:val="32"/>
        </w:rPr>
      </w:pPr>
      <w:r>
        <w:rPr>
          <w:rStyle w:val="-2"/>
          <w:sz w:val="32"/>
        </w:rPr>
        <w:t>指导教师：</w:t>
      </w:r>
      <w:r>
        <w:rPr>
          <w:rStyle w:val="-2"/>
          <w:sz w:val="32"/>
          <w:u w:val="single"/>
        </w:rPr>
        <w:t xml:space="preserve">    </w:t>
      </w:r>
      <w:r>
        <w:rPr>
          <w:rStyle w:val="-2"/>
          <w:rFonts w:hint="eastAsia"/>
          <w:sz w:val="32"/>
          <w:u w:val="single"/>
        </w:rPr>
        <w:t>苏景昕</w:t>
      </w:r>
      <w:r>
        <w:rPr>
          <w:rStyle w:val="-2"/>
          <w:sz w:val="32"/>
          <w:u w:val="single"/>
        </w:rPr>
        <w:t xml:space="preserve">             </w:t>
      </w:r>
    </w:p>
    <w:p w14:paraId="493E5772" w14:textId="77777777" w:rsidR="000F00D1" w:rsidRDefault="000F00D1">
      <w:pPr>
        <w:ind w:firstLineChars="200" w:firstLine="480"/>
        <w:jc w:val="center"/>
      </w:pPr>
    </w:p>
    <w:p w14:paraId="77AD7A5D" w14:textId="77777777" w:rsidR="000F00D1" w:rsidRDefault="000F00D1">
      <w:pPr>
        <w:ind w:firstLineChars="200" w:firstLine="480"/>
        <w:jc w:val="center"/>
      </w:pPr>
    </w:p>
    <w:p w14:paraId="553C4CB4" w14:textId="77777777" w:rsidR="000F00D1" w:rsidRDefault="00000000">
      <w:pPr>
        <w:ind w:firstLineChars="200" w:firstLine="602"/>
        <w:jc w:val="center"/>
        <w:rPr>
          <w:rStyle w:val="-3"/>
          <w:b/>
          <w:sz w:val="30"/>
          <w:szCs w:val="30"/>
        </w:rPr>
      </w:pPr>
      <w:r>
        <w:rPr>
          <w:rStyle w:val="-3"/>
          <w:b/>
          <w:sz w:val="30"/>
          <w:szCs w:val="30"/>
        </w:rPr>
        <w:t>北京交通大学</w:t>
      </w:r>
    </w:p>
    <w:p w14:paraId="0557663E" w14:textId="0D10DA93" w:rsidR="000F00D1" w:rsidRDefault="00000000">
      <w:pPr>
        <w:ind w:firstLineChars="200" w:firstLine="560"/>
        <w:jc w:val="center"/>
        <w:rPr>
          <w:rStyle w:val="-4"/>
        </w:rPr>
      </w:pPr>
      <w:r>
        <w:rPr>
          <w:rStyle w:val="-4"/>
        </w:rPr>
        <w:fldChar w:fldCharType="begin"/>
      </w:r>
      <w:r>
        <w:rPr>
          <w:rStyle w:val="-4"/>
        </w:rPr>
        <w:instrText xml:space="preserve"> DATE \@ "yyyy</w:instrText>
      </w:r>
      <w:r>
        <w:rPr>
          <w:rStyle w:val="-4"/>
        </w:rPr>
        <w:instrText>年</w:instrText>
      </w:r>
      <w:r>
        <w:rPr>
          <w:rStyle w:val="-4"/>
        </w:rPr>
        <w:instrText>M</w:instrText>
      </w:r>
      <w:r>
        <w:rPr>
          <w:rStyle w:val="-4"/>
        </w:rPr>
        <w:instrText>月</w:instrText>
      </w:r>
      <w:r>
        <w:rPr>
          <w:rStyle w:val="-4"/>
        </w:rPr>
        <w:instrText xml:space="preserve">" \* MERGEFORMAT </w:instrText>
      </w:r>
      <w:r>
        <w:rPr>
          <w:rStyle w:val="-4"/>
        </w:rPr>
        <w:fldChar w:fldCharType="separate"/>
      </w:r>
      <w:r w:rsidR="006567E7">
        <w:rPr>
          <w:rStyle w:val="-4"/>
          <w:rFonts w:hint="eastAsia"/>
          <w:noProof/>
        </w:rPr>
        <w:t>2022</w:t>
      </w:r>
      <w:r w:rsidR="006567E7">
        <w:rPr>
          <w:rStyle w:val="-4"/>
          <w:rFonts w:hint="eastAsia"/>
          <w:noProof/>
        </w:rPr>
        <w:t>年</w:t>
      </w:r>
      <w:r w:rsidR="006567E7">
        <w:rPr>
          <w:rStyle w:val="-4"/>
          <w:rFonts w:hint="eastAsia"/>
          <w:noProof/>
        </w:rPr>
        <w:t>12</w:t>
      </w:r>
      <w:r w:rsidR="006567E7">
        <w:rPr>
          <w:rStyle w:val="-4"/>
          <w:rFonts w:hint="eastAsia"/>
          <w:noProof/>
        </w:rPr>
        <w:t>月</w:t>
      </w:r>
      <w:r>
        <w:rPr>
          <w:rStyle w:val="-4"/>
        </w:rPr>
        <w:fldChar w:fldCharType="end"/>
      </w:r>
    </w:p>
    <w:p w14:paraId="04FA0BA1" w14:textId="77777777" w:rsidR="000F00D1" w:rsidRDefault="000F00D1">
      <w:pPr>
        <w:ind w:firstLineChars="200" w:firstLine="480"/>
      </w:pPr>
    </w:p>
    <w:p w14:paraId="079CCE52" w14:textId="77777777" w:rsidR="000F00D1" w:rsidRDefault="000F00D1">
      <w:pPr>
        <w:ind w:firstLineChars="200" w:firstLine="480"/>
        <w:sectPr w:rsidR="000F00D1">
          <w:footerReference w:type="even" r:id="rId11"/>
          <w:footerReference w:type="default" r:id="rId12"/>
          <w:pgSz w:w="11907" w:h="16839"/>
          <w:pgMar w:top="1701" w:right="1418" w:bottom="1418" w:left="1418" w:header="851" w:footer="992" w:gutter="0"/>
          <w:pgNumType w:start="1"/>
          <w:cols w:space="425"/>
          <w:titlePg/>
          <w:docGrid w:type="lines" w:linePitch="312"/>
        </w:sectPr>
      </w:pPr>
    </w:p>
    <w:p w14:paraId="25A3E76C" w14:textId="77777777" w:rsidR="000F00D1" w:rsidRDefault="000F00D1">
      <w:pPr>
        <w:ind w:firstLineChars="200" w:firstLine="480"/>
      </w:pPr>
    </w:p>
    <w:p w14:paraId="1BF1E697" w14:textId="77777777" w:rsidR="000F00D1" w:rsidRDefault="00000000">
      <w:pPr>
        <w:pStyle w:val="af7"/>
        <w:spacing w:after="480"/>
        <w:rPr>
          <w:sz w:val="36"/>
          <w:szCs w:val="36"/>
        </w:rPr>
      </w:pPr>
      <w:r>
        <w:rPr>
          <w:rFonts w:hint="eastAsia"/>
          <w:sz w:val="36"/>
          <w:szCs w:val="36"/>
        </w:rPr>
        <w:t>学士论文版权使用授权书</w:t>
      </w:r>
    </w:p>
    <w:p w14:paraId="2A27E5DB" w14:textId="77777777" w:rsidR="000F00D1" w:rsidRDefault="00000000">
      <w:pPr>
        <w:spacing w:line="400" w:lineRule="exact"/>
        <w:ind w:firstLineChars="200" w:firstLine="480"/>
      </w:pPr>
      <w:r>
        <w:rPr>
          <w:rFonts w:hint="eastAsia"/>
        </w:rPr>
        <w:t>本学士论文作者完全了解北京交通大学有关保留、使用学士论文的规定。特授权北京交通大学可以将学士论文的全部或部分内容编入有关数据库进行检索，提供阅览服务，并采用影印、缩印或扫描等复制手段保存、汇编以供查阅和借阅。</w:t>
      </w:r>
    </w:p>
    <w:p w14:paraId="57A9C279" w14:textId="77777777" w:rsidR="000F00D1" w:rsidRDefault="000F00D1">
      <w:pPr>
        <w:spacing w:line="400" w:lineRule="exact"/>
        <w:ind w:firstLineChars="200" w:firstLine="480"/>
      </w:pPr>
    </w:p>
    <w:p w14:paraId="2696737A" w14:textId="77777777" w:rsidR="000F00D1" w:rsidRDefault="00000000">
      <w:pPr>
        <w:spacing w:line="400" w:lineRule="exact"/>
        <w:ind w:firstLineChars="200" w:firstLine="480"/>
        <w:jc w:val="center"/>
      </w:pPr>
      <w:r>
        <w:rPr>
          <w:rFonts w:hint="eastAsia"/>
        </w:rPr>
        <w:t>（保密的学位论文在解密后适用本授权说明）</w:t>
      </w:r>
    </w:p>
    <w:p w14:paraId="74D8C8CA" w14:textId="77777777" w:rsidR="000F00D1" w:rsidRDefault="000F00D1">
      <w:pPr>
        <w:spacing w:line="400" w:lineRule="exact"/>
        <w:ind w:firstLineChars="200" w:firstLine="480"/>
      </w:pPr>
    </w:p>
    <w:p w14:paraId="3B9BD370" w14:textId="77777777" w:rsidR="000F00D1" w:rsidRDefault="000F00D1">
      <w:pPr>
        <w:spacing w:line="400" w:lineRule="exact"/>
        <w:ind w:firstLineChars="200" w:firstLine="480"/>
      </w:pPr>
    </w:p>
    <w:p w14:paraId="640B3272" w14:textId="77777777" w:rsidR="000F00D1" w:rsidRDefault="000F00D1">
      <w:pPr>
        <w:spacing w:line="400" w:lineRule="exact"/>
        <w:ind w:firstLineChars="200" w:firstLine="480"/>
      </w:pPr>
    </w:p>
    <w:p w14:paraId="1C9B398D" w14:textId="77777777" w:rsidR="000F00D1" w:rsidRDefault="000F00D1">
      <w:pPr>
        <w:spacing w:line="400" w:lineRule="exact"/>
        <w:ind w:firstLineChars="200" w:firstLine="480"/>
      </w:pPr>
    </w:p>
    <w:p w14:paraId="09FB8C8D" w14:textId="77777777" w:rsidR="000F00D1" w:rsidRDefault="000F00D1">
      <w:pPr>
        <w:spacing w:line="400" w:lineRule="exact"/>
        <w:ind w:firstLineChars="200" w:firstLine="480"/>
      </w:pPr>
    </w:p>
    <w:p w14:paraId="124BA4CA" w14:textId="77777777" w:rsidR="000F00D1" w:rsidRDefault="00000000">
      <w:pPr>
        <w:spacing w:line="400" w:lineRule="exact"/>
        <w:ind w:firstLineChars="200" w:firstLine="480"/>
      </w:pPr>
      <w:r>
        <w:rPr>
          <w:rFonts w:hint="eastAsia"/>
        </w:rPr>
        <w:t>学位论文作者签名：</w:t>
      </w:r>
      <w:r>
        <w:rPr>
          <w:rFonts w:hint="eastAsia"/>
        </w:rPr>
        <w:t xml:space="preserve">                    </w:t>
      </w:r>
      <w:r>
        <w:rPr>
          <w:rFonts w:hint="eastAsia"/>
        </w:rPr>
        <w:t>指导教师签名：</w:t>
      </w:r>
    </w:p>
    <w:p w14:paraId="7AFD8942" w14:textId="77777777" w:rsidR="000F00D1" w:rsidRDefault="000F00D1">
      <w:pPr>
        <w:spacing w:line="400" w:lineRule="exact"/>
        <w:ind w:firstLineChars="200" w:firstLine="480"/>
      </w:pPr>
    </w:p>
    <w:p w14:paraId="6B87ABCD" w14:textId="77777777" w:rsidR="000F00D1" w:rsidRDefault="00000000">
      <w:pPr>
        <w:spacing w:line="400" w:lineRule="exact"/>
        <w:ind w:firstLineChars="200" w:firstLine="480"/>
      </w:pP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rPr>
          <w:rFonts w:hint="eastAsia"/>
        </w:rPr>
        <w:t>签字日期：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4ED6B701" w14:textId="77777777" w:rsidR="000F00D1" w:rsidRDefault="000F00D1">
      <w:pPr>
        <w:spacing w:line="400" w:lineRule="exact"/>
        <w:ind w:firstLineChars="200" w:firstLine="480"/>
      </w:pPr>
    </w:p>
    <w:p w14:paraId="1E3791FC" w14:textId="77777777" w:rsidR="000F00D1" w:rsidRDefault="000F00D1">
      <w:pPr>
        <w:spacing w:line="400" w:lineRule="exact"/>
        <w:ind w:firstLineChars="200" w:firstLine="480"/>
      </w:pPr>
    </w:p>
    <w:p w14:paraId="54E8243F" w14:textId="77777777" w:rsidR="000F00D1" w:rsidRDefault="000F00D1">
      <w:pPr>
        <w:spacing w:line="400" w:lineRule="exact"/>
        <w:ind w:firstLineChars="200" w:firstLine="480"/>
      </w:pPr>
    </w:p>
    <w:p w14:paraId="68C36B76" w14:textId="77777777" w:rsidR="000F00D1" w:rsidRDefault="000F00D1">
      <w:pPr>
        <w:spacing w:line="400" w:lineRule="exact"/>
        <w:ind w:firstLineChars="200" w:firstLine="480"/>
      </w:pPr>
    </w:p>
    <w:p w14:paraId="2BFE8142" w14:textId="77777777" w:rsidR="000F00D1" w:rsidRDefault="000F00D1">
      <w:pPr>
        <w:spacing w:line="400" w:lineRule="exact"/>
        <w:ind w:firstLineChars="200" w:firstLine="480"/>
      </w:pPr>
    </w:p>
    <w:p w14:paraId="5DB19053" w14:textId="77777777" w:rsidR="000F00D1" w:rsidRDefault="000F00D1">
      <w:pPr>
        <w:spacing w:line="400" w:lineRule="exact"/>
        <w:ind w:firstLineChars="200" w:firstLine="480"/>
      </w:pPr>
    </w:p>
    <w:p w14:paraId="7FFAA7B3" w14:textId="77777777" w:rsidR="000F00D1" w:rsidRDefault="000F00D1">
      <w:pPr>
        <w:spacing w:line="400" w:lineRule="exact"/>
        <w:ind w:firstLineChars="200" w:firstLine="480"/>
      </w:pPr>
    </w:p>
    <w:p w14:paraId="4E007F47" w14:textId="77777777" w:rsidR="000F00D1" w:rsidRDefault="000F00D1">
      <w:pPr>
        <w:spacing w:line="400" w:lineRule="exact"/>
        <w:ind w:firstLineChars="200" w:firstLine="480"/>
      </w:pPr>
    </w:p>
    <w:p w14:paraId="041FAD60" w14:textId="77777777" w:rsidR="000F00D1" w:rsidRDefault="000F00D1">
      <w:pPr>
        <w:spacing w:line="400" w:lineRule="exact"/>
        <w:ind w:firstLineChars="200" w:firstLine="480"/>
      </w:pPr>
    </w:p>
    <w:p w14:paraId="4E4AE28A" w14:textId="77777777" w:rsidR="000F00D1" w:rsidRDefault="000F00D1">
      <w:pPr>
        <w:spacing w:line="400" w:lineRule="exact"/>
        <w:ind w:firstLineChars="200" w:firstLine="480"/>
      </w:pPr>
    </w:p>
    <w:p w14:paraId="29E1977C" w14:textId="77777777" w:rsidR="000F00D1" w:rsidRDefault="000F00D1">
      <w:pPr>
        <w:spacing w:line="400" w:lineRule="exact"/>
        <w:ind w:firstLineChars="200" w:firstLine="480"/>
      </w:pPr>
    </w:p>
    <w:p w14:paraId="4E7D313C" w14:textId="77777777" w:rsidR="000F00D1" w:rsidRDefault="000F00D1">
      <w:pPr>
        <w:spacing w:line="400" w:lineRule="exact"/>
        <w:ind w:firstLineChars="200" w:firstLine="480"/>
      </w:pPr>
    </w:p>
    <w:p w14:paraId="33D6A5B0" w14:textId="77777777" w:rsidR="000F00D1" w:rsidRDefault="000F00D1">
      <w:pPr>
        <w:ind w:firstLineChars="200" w:firstLine="480"/>
        <w:sectPr w:rsidR="000F00D1">
          <w:headerReference w:type="default" r:id="rId13"/>
          <w:footerReference w:type="default" r:id="rId14"/>
          <w:pgSz w:w="11907" w:h="16839"/>
          <w:pgMar w:top="1701" w:right="1418" w:bottom="1418" w:left="1418" w:header="851" w:footer="992" w:gutter="0"/>
          <w:pgNumType w:start="1"/>
          <w:cols w:space="425"/>
          <w:titlePg/>
          <w:docGrid w:type="lines" w:linePitch="312"/>
        </w:sectPr>
      </w:pPr>
    </w:p>
    <w:p w14:paraId="4C9F1113" w14:textId="77777777" w:rsidR="000F00D1" w:rsidRDefault="00000000">
      <w:pPr>
        <w:pStyle w:val="af7"/>
        <w:spacing w:after="480"/>
        <w:outlineLvl w:val="0"/>
        <w:rPr>
          <w:sz w:val="36"/>
          <w:szCs w:val="36"/>
        </w:rPr>
      </w:pPr>
      <w:bookmarkStart w:id="0" w:name="_Toc145592711"/>
      <w:bookmarkStart w:id="1" w:name="_Toc121087745"/>
      <w:r>
        <w:rPr>
          <w:rFonts w:hint="eastAsia"/>
          <w:sz w:val="36"/>
          <w:szCs w:val="36"/>
        </w:rPr>
        <w:lastRenderedPageBreak/>
        <w:t>中文摘要</w:t>
      </w:r>
      <w:bookmarkEnd w:id="0"/>
      <w:bookmarkEnd w:id="1"/>
    </w:p>
    <w:p w14:paraId="2C7BC143" w14:textId="77777777" w:rsidR="007543A3" w:rsidRPr="007543A3" w:rsidRDefault="007543A3" w:rsidP="007543A3">
      <w:pPr>
        <w:spacing w:line="400" w:lineRule="exact"/>
        <w:ind w:firstLineChars="200" w:firstLine="480"/>
        <w:rPr>
          <w:rFonts w:ascii="宋体" w:hAnsi="宋体"/>
        </w:rPr>
      </w:pPr>
      <w:r w:rsidRPr="007543A3">
        <w:rPr>
          <w:rFonts w:ascii="宋体" w:hAnsi="宋体" w:hint="eastAsia"/>
        </w:rPr>
        <w:t>摘要：随着民航业的快速发展，航班延误逐渐成为一个热点话题。航班延误成因较难解释，因为其可能受制于多重因素，例如天气原因，出发地或者目的地机场管理原因，航空公司管理原因，航空管制原因，前序航班原因，旅客原因等等，甚至多重原因叠加或多种原因形成连锁效应。</w:t>
      </w:r>
      <w:r w:rsidRPr="007543A3">
        <w:rPr>
          <w:rFonts w:ascii="宋体" w:hAnsi="宋体" w:hint="eastAsia"/>
        </w:rPr>
        <w:tab/>
      </w:r>
    </w:p>
    <w:p w14:paraId="22B1DF50" w14:textId="77777777" w:rsidR="007543A3" w:rsidRPr="007543A3" w:rsidRDefault="007543A3" w:rsidP="007543A3">
      <w:pPr>
        <w:spacing w:line="400" w:lineRule="exact"/>
        <w:ind w:firstLineChars="200" w:firstLine="480"/>
        <w:rPr>
          <w:rFonts w:ascii="宋体" w:hAnsi="宋体"/>
        </w:rPr>
      </w:pPr>
      <w:r w:rsidRPr="007543A3">
        <w:rPr>
          <w:rFonts w:ascii="宋体" w:hAnsi="宋体" w:hint="eastAsia"/>
        </w:rPr>
        <w:t>航班的延误一直是一个令人关心的话题，航班延误少到几分钟大到几小时甚至特殊情况下跨天都是有可能的，由此我们想设计一个航班延误信息预测系统来方便人们的出行。</w:t>
      </w:r>
    </w:p>
    <w:p w14:paraId="1CD0CDD7" w14:textId="77777777" w:rsidR="007543A3" w:rsidRPr="007543A3" w:rsidRDefault="007543A3" w:rsidP="007543A3">
      <w:pPr>
        <w:spacing w:line="400" w:lineRule="exact"/>
        <w:ind w:firstLineChars="200" w:firstLine="480"/>
        <w:rPr>
          <w:rFonts w:ascii="宋体" w:hAnsi="宋体"/>
        </w:rPr>
      </w:pPr>
      <w:r w:rsidRPr="007543A3">
        <w:rPr>
          <w:rFonts w:ascii="宋体" w:hAnsi="宋体" w:hint="eastAsia"/>
        </w:rPr>
        <w:t>如果使用大数据和机器学习来处理这一问题，我们就可以利用高度相关的模式分析来取代现场分析，可以更好的为航班延误做好准备，航空公司也可以在乘客到达机场之前将延误动态通知发送给乘客。基于往年同时间的历史航班延误状况和天气信息进行当前选的时间段的航班信息和天气预测，综合得出对航班延误状况的预测和相关建议（如转机或者取消等待），再采用Xgboost算法进行航班延迟信息的最后预测，同时给出乘客航班决策的建议。</w:t>
      </w:r>
    </w:p>
    <w:p w14:paraId="1175796A" w14:textId="77777777" w:rsidR="007543A3" w:rsidRPr="007543A3" w:rsidRDefault="007543A3" w:rsidP="007543A3">
      <w:pPr>
        <w:spacing w:line="400" w:lineRule="exact"/>
        <w:ind w:firstLineChars="200" w:firstLine="480"/>
        <w:rPr>
          <w:rFonts w:ascii="宋体" w:hAnsi="宋体"/>
        </w:rPr>
      </w:pPr>
      <w:r w:rsidRPr="007543A3">
        <w:rPr>
          <w:rFonts w:ascii="宋体" w:hAnsi="宋体" w:hint="eastAsia"/>
        </w:rPr>
        <w:t>系统前端部署在web上，提供了人性化的交互方式，给出用户一个可选的中国地图来选择航班的出发点与目的地，同时可选择显示机场所在城市的天气信息。通过快速的预测后，会展示航班是否延误或延误程度。</w:t>
      </w:r>
    </w:p>
    <w:p w14:paraId="62BF95D9" w14:textId="77777777" w:rsidR="007543A3" w:rsidRPr="007543A3" w:rsidRDefault="007543A3" w:rsidP="007543A3">
      <w:pPr>
        <w:spacing w:line="400" w:lineRule="exact"/>
        <w:ind w:firstLineChars="200" w:firstLine="480"/>
        <w:rPr>
          <w:rFonts w:ascii="宋体" w:hAnsi="宋体"/>
        </w:rPr>
      </w:pPr>
    </w:p>
    <w:p w14:paraId="6AE48477" w14:textId="77777777" w:rsidR="007543A3" w:rsidRPr="007543A3" w:rsidRDefault="007543A3" w:rsidP="007543A3">
      <w:pPr>
        <w:spacing w:line="400" w:lineRule="exact"/>
        <w:ind w:firstLineChars="200" w:firstLine="480"/>
        <w:rPr>
          <w:rFonts w:ascii="宋体" w:hAnsi="宋体"/>
        </w:rPr>
      </w:pPr>
    </w:p>
    <w:p w14:paraId="5BBAB2E1" w14:textId="77777777" w:rsidR="007543A3" w:rsidRPr="007543A3" w:rsidRDefault="007543A3" w:rsidP="007543A3">
      <w:pPr>
        <w:spacing w:line="400" w:lineRule="exact"/>
        <w:ind w:firstLineChars="200" w:firstLine="482"/>
        <w:rPr>
          <w:rFonts w:ascii="宋体" w:hAnsi="宋体"/>
        </w:rPr>
      </w:pPr>
      <w:r w:rsidRPr="007543A3">
        <w:rPr>
          <w:rFonts w:ascii="宋体" w:hAnsi="宋体" w:hint="eastAsia"/>
          <w:b/>
          <w:bCs/>
        </w:rPr>
        <w:t>关键词：</w:t>
      </w:r>
      <w:r w:rsidRPr="007543A3">
        <w:rPr>
          <w:rFonts w:ascii="宋体" w:hAnsi="宋体" w:hint="eastAsia"/>
        </w:rPr>
        <w:t xml:space="preserve">Xgboost；航班延误预测；多分类 </w:t>
      </w:r>
    </w:p>
    <w:p w14:paraId="0B7CA34B" w14:textId="77777777" w:rsidR="000F00D1" w:rsidRPr="007543A3" w:rsidRDefault="000F00D1">
      <w:pPr>
        <w:spacing w:line="400" w:lineRule="exact"/>
        <w:ind w:firstLineChars="200" w:firstLine="480"/>
        <w:rPr>
          <w:rFonts w:ascii="宋体" w:hAnsi="宋体"/>
          <w:bCs/>
        </w:rPr>
      </w:pPr>
    </w:p>
    <w:p w14:paraId="47912A7F" w14:textId="77777777" w:rsidR="000F00D1" w:rsidRDefault="000F00D1">
      <w:pPr>
        <w:spacing w:line="400" w:lineRule="exact"/>
        <w:ind w:firstLineChars="200" w:firstLine="480"/>
        <w:rPr>
          <w:rFonts w:ascii="宋体" w:hAnsi="宋体"/>
          <w:bCs/>
        </w:rPr>
      </w:pPr>
    </w:p>
    <w:p w14:paraId="27181C99" w14:textId="77777777" w:rsidR="000F00D1" w:rsidRDefault="000F00D1">
      <w:pPr>
        <w:spacing w:line="400" w:lineRule="exact"/>
        <w:ind w:firstLineChars="200" w:firstLine="480"/>
        <w:rPr>
          <w:rFonts w:ascii="宋体" w:hAnsi="宋体"/>
          <w:bCs/>
        </w:rPr>
      </w:pPr>
    </w:p>
    <w:p w14:paraId="630DDC44" w14:textId="77777777" w:rsidR="000F00D1" w:rsidRDefault="000F00D1">
      <w:pPr>
        <w:spacing w:line="400" w:lineRule="exact"/>
        <w:ind w:firstLineChars="200" w:firstLine="480"/>
        <w:rPr>
          <w:rFonts w:ascii="宋体" w:hAnsi="宋体"/>
          <w:bCs/>
        </w:rPr>
      </w:pPr>
    </w:p>
    <w:p w14:paraId="25C80FDF" w14:textId="77777777" w:rsidR="000F00D1" w:rsidRDefault="000F00D1">
      <w:pPr>
        <w:spacing w:line="400" w:lineRule="exact"/>
        <w:ind w:firstLineChars="200" w:firstLine="480"/>
        <w:rPr>
          <w:rFonts w:ascii="宋体" w:hAnsi="宋体"/>
          <w:bCs/>
        </w:rPr>
      </w:pPr>
    </w:p>
    <w:p w14:paraId="07159876" w14:textId="77777777" w:rsidR="000F00D1" w:rsidRDefault="000F00D1">
      <w:pPr>
        <w:spacing w:line="400" w:lineRule="exact"/>
        <w:ind w:firstLineChars="200" w:firstLine="480"/>
        <w:rPr>
          <w:rFonts w:ascii="宋体" w:hAnsi="宋体"/>
          <w:bCs/>
        </w:rPr>
      </w:pPr>
    </w:p>
    <w:p w14:paraId="62868E0E" w14:textId="77777777" w:rsidR="000F00D1" w:rsidRDefault="000F00D1">
      <w:pPr>
        <w:spacing w:line="400" w:lineRule="exact"/>
        <w:ind w:firstLineChars="200" w:firstLine="480"/>
        <w:rPr>
          <w:rFonts w:ascii="宋体" w:hAnsi="宋体"/>
          <w:bCs/>
        </w:rPr>
      </w:pPr>
    </w:p>
    <w:p w14:paraId="5F0488D9" w14:textId="77777777" w:rsidR="000F00D1" w:rsidRDefault="000F00D1">
      <w:pPr>
        <w:spacing w:line="400" w:lineRule="exact"/>
        <w:ind w:firstLineChars="200" w:firstLine="480"/>
        <w:rPr>
          <w:rFonts w:ascii="宋体" w:hAnsi="宋体"/>
          <w:bCs/>
        </w:rPr>
      </w:pPr>
    </w:p>
    <w:p w14:paraId="4C02DDE6" w14:textId="77777777" w:rsidR="000F00D1" w:rsidRDefault="000F00D1">
      <w:pPr>
        <w:spacing w:line="400" w:lineRule="exact"/>
        <w:ind w:firstLineChars="200" w:firstLine="480"/>
        <w:rPr>
          <w:rFonts w:ascii="宋体" w:hAnsi="宋体"/>
          <w:bCs/>
        </w:rPr>
      </w:pPr>
    </w:p>
    <w:p w14:paraId="25079E11" w14:textId="77777777" w:rsidR="000F00D1" w:rsidRDefault="000F00D1">
      <w:pPr>
        <w:ind w:firstLineChars="200" w:firstLine="480"/>
        <w:sectPr w:rsidR="000F00D1">
          <w:headerReference w:type="default" r:id="rId15"/>
          <w:pgSz w:w="11907" w:h="16839"/>
          <w:pgMar w:top="1701" w:right="1418" w:bottom="1418" w:left="1418" w:header="851" w:footer="992" w:gutter="0"/>
          <w:pgNumType w:fmt="lowerRoman" w:start="1"/>
          <w:cols w:space="425"/>
          <w:docGrid w:type="lines" w:linePitch="312"/>
        </w:sectPr>
      </w:pPr>
    </w:p>
    <w:p w14:paraId="3047C007" w14:textId="77777777" w:rsidR="000F00D1" w:rsidRDefault="00000000">
      <w:pPr>
        <w:pStyle w:val="af7"/>
        <w:spacing w:after="480"/>
        <w:outlineLvl w:val="0"/>
        <w:rPr>
          <w:sz w:val="36"/>
          <w:szCs w:val="36"/>
        </w:rPr>
      </w:pPr>
      <w:bookmarkStart w:id="2" w:name="_Toc145592712"/>
      <w:bookmarkStart w:id="3" w:name="_Toc121087746"/>
      <w:r>
        <w:rPr>
          <w:sz w:val="36"/>
          <w:szCs w:val="36"/>
        </w:rPr>
        <w:lastRenderedPageBreak/>
        <w:t>ABSTRACT</w:t>
      </w:r>
      <w:bookmarkEnd w:id="2"/>
      <w:bookmarkEnd w:id="3"/>
    </w:p>
    <w:p w14:paraId="0A694471" w14:textId="77777777" w:rsidR="007543A3" w:rsidRPr="007543A3" w:rsidRDefault="007543A3" w:rsidP="007543A3">
      <w:pPr>
        <w:spacing w:line="400" w:lineRule="exact"/>
        <w:ind w:firstLineChars="200" w:firstLine="480"/>
      </w:pPr>
      <w:r w:rsidRPr="007543A3">
        <w:t>ABSTRACT: With the rapid development of the civil aviation industry, flight delays have gradually become a hot topic. The cause of flight delays is difficult to explain because it may be subject to multiple factors, such as weather, departure or destination airport management, airline management, air traffic control, previous flights, passengers, etc., or even multiple reasons Superposition or multiple causes form a chain effect.</w:t>
      </w:r>
    </w:p>
    <w:p w14:paraId="037356E8" w14:textId="77777777" w:rsidR="007543A3" w:rsidRPr="007543A3" w:rsidRDefault="007543A3" w:rsidP="007543A3">
      <w:pPr>
        <w:spacing w:line="400" w:lineRule="exact"/>
        <w:ind w:firstLineChars="200" w:firstLine="480"/>
      </w:pPr>
      <w:r w:rsidRPr="007543A3">
        <w:t>Flight delays have always been a topic of concern. Flight delays can range from a few minutes to several hours or even across the sky under special circumstances. Therefore, we want to design a flight delay information prediction system to facilitate people's travel .</w:t>
      </w:r>
    </w:p>
    <w:p w14:paraId="7AD9AA11" w14:textId="77777777" w:rsidR="007543A3" w:rsidRPr="007543A3" w:rsidRDefault="007543A3" w:rsidP="007543A3">
      <w:pPr>
        <w:spacing w:line="400" w:lineRule="exact"/>
        <w:ind w:firstLineChars="200" w:firstLine="480"/>
      </w:pPr>
      <w:r w:rsidRPr="007543A3">
        <w:t>If big data and machine learning are used to tackle this problem, we can replace on-the-spot analysis with highly correlated pattern analysis, better prepare for flight delays, and airlines can predict delay dynamics before passengers arrive at the airport. Notifications are sent to passengers. Based on the historical flight delay status and weather information at the same time in previous years, the flight information and weather forecast of the currently selected time period are carried out, and the prediction of flight delay status and related suggestions (such as transfer or cancellation waiting) are comprehensively obtained, and then the Xgboost algorithm is used. The final prediction of flight delay information and suggestions for passenger flight decisions.</w:t>
      </w:r>
    </w:p>
    <w:p w14:paraId="0B5E3954" w14:textId="77777777" w:rsidR="007543A3" w:rsidRPr="007543A3" w:rsidRDefault="007543A3" w:rsidP="007543A3">
      <w:pPr>
        <w:spacing w:line="400" w:lineRule="exact"/>
        <w:ind w:firstLineChars="200" w:firstLine="480"/>
      </w:pPr>
      <w:r w:rsidRPr="007543A3">
        <w:t>The front end of the system is deployed on the web, providing a user-friendly interactive method, giving users an optional map of China to choose the departure point and destination of the flight, and can also choose to display the weather information of the city where the airport is located. After a quick forecast, it will show whether the flight is delayed or not.</w:t>
      </w:r>
    </w:p>
    <w:p w14:paraId="38C9F567" w14:textId="77777777" w:rsidR="007543A3" w:rsidRPr="007543A3" w:rsidRDefault="007543A3" w:rsidP="007543A3">
      <w:pPr>
        <w:spacing w:line="400" w:lineRule="exact"/>
        <w:ind w:firstLineChars="200" w:firstLine="480"/>
      </w:pPr>
    </w:p>
    <w:p w14:paraId="36D83880" w14:textId="77777777" w:rsidR="007543A3" w:rsidRPr="007543A3" w:rsidRDefault="007543A3" w:rsidP="007543A3">
      <w:pPr>
        <w:spacing w:line="400" w:lineRule="exact"/>
        <w:ind w:firstLineChars="200" w:firstLine="480"/>
      </w:pPr>
    </w:p>
    <w:p w14:paraId="1FFC564D" w14:textId="77777777" w:rsidR="007543A3" w:rsidRPr="007543A3" w:rsidRDefault="007543A3" w:rsidP="007543A3">
      <w:pPr>
        <w:spacing w:line="400" w:lineRule="exact"/>
        <w:ind w:firstLineChars="200" w:firstLine="480"/>
      </w:pPr>
    </w:p>
    <w:p w14:paraId="2E878C9C" w14:textId="77777777" w:rsidR="007543A3" w:rsidRPr="007543A3" w:rsidRDefault="007543A3" w:rsidP="007543A3">
      <w:pPr>
        <w:spacing w:line="400" w:lineRule="exact"/>
        <w:ind w:firstLineChars="200" w:firstLine="482"/>
      </w:pPr>
      <w:r w:rsidRPr="007543A3">
        <w:rPr>
          <w:rFonts w:hint="eastAsia"/>
          <w:b/>
          <w:bCs/>
        </w:rPr>
        <w:t>KEYWORDS</w:t>
      </w:r>
      <w:r w:rsidRPr="007543A3">
        <w:rPr>
          <w:rFonts w:hint="eastAsia"/>
          <w:b/>
          <w:bCs/>
        </w:rPr>
        <w:t>：</w:t>
      </w:r>
      <w:r w:rsidRPr="007543A3">
        <w:rPr>
          <w:rFonts w:hint="eastAsia"/>
        </w:rPr>
        <w:t xml:space="preserve">Xgboost; flight delay prediction; multi-classification </w:t>
      </w:r>
    </w:p>
    <w:p w14:paraId="63976DB3" w14:textId="77777777" w:rsidR="000F00D1" w:rsidRPr="007543A3" w:rsidRDefault="000F00D1">
      <w:pPr>
        <w:ind w:firstLineChars="200" w:firstLine="480"/>
        <w:sectPr w:rsidR="000F00D1" w:rsidRPr="007543A3">
          <w:headerReference w:type="default" r:id="rId16"/>
          <w:pgSz w:w="11907" w:h="16839"/>
          <w:pgMar w:top="1701" w:right="1418" w:bottom="1418" w:left="1418" w:header="851" w:footer="992" w:gutter="0"/>
          <w:pgNumType w:fmt="lowerRoman"/>
          <w:cols w:space="425"/>
          <w:docGrid w:type="lines" w:linePitch="312"/>
        </w:sectPr>
      </w:pPr>
    </w:p>
    <w:p w14:paraId="43584604" w14:textId="77777777" w:rsidR="000F00D1" w:rsidRDefault="00000000">
      <w:pPr>
        <w:pStyle w:val="af7"/>
        <w:spacing w:after="480"/>
        <w:outlineLvl w:val="0"/>
        <w:rPr>
          <w:sz w:val="36"/>
          <w:szCs w:val="36"/>
        </w:rPr>
      </w:pPr>
      <w:bookmarkStart w:id="4" w:name="_Toc121087747"/>
      <w:r>
        <w:rPr>
          <w:rFonts w:hint="eastAsia"/>
          <w:sz w:val="36"/>
          <w:szCs w:val="36"/>
        </w:rPr>
        <w:lastRenderedPageBreak/>
        <w:t>目</w:t>
      </w:r>
      <w:r>
        <w:rPr>
          <w:rFonts w:hint="eastAsia"/>
          <w:sz w:val="36"/>
          <w:szCs w:val="36"/>
        </w:rPr>
        <w:t xml:space="preserve">    </w:t>
      </w:r>
      <w:r>
        <w:rPr>
          <w:rFonts w:hint="eastAsia"/>
          <w:sz w:val="36"/>
          <w:szCs w:val="36"/>
        </w:rPr>
        <w:t>录</w:t>
      </w:r>
      <w:bookmarkEnd w:id="4"/>
    </w:p>
    <w:p w14:paraId="4D7D1FFA" w14:textId="4BABC5AD" w:rsidR="006567E7" w:rsidRDefault="00000000">
      <w:pPr>
        <w:pStyle w:val="TOC1"/>
        <w:rPr>
          <w:rFonts w:asciiTheme="minorHAnsi" w:eastAsiaTheme="minorEastAsia" w:hAnsiTheme="minorHAnsi" w:cstheme="minorBidi"/>
          <w:b w:val="0"/>
          <w:bCs w:val="0"/>
          <w:caps w:val="0"/>
          <w:noProof/>
          <w:sz w:val="21"/>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21087745" w:history="1">
        <w:r w:rsidR="006567E7" w:rsidRPr="00127E73">
          <w:rPr>
            <w:rStyle w:val="af5"/>
            <w:noProof/>
          </w:rPr>
          <w:t>中文摘要</w:t>
        </w:r>
        <w:r w:rsidR="006567E7">
          <w:rPr>
            <w:noProof/>
            <w:webHidden/>
          </w:rPr>
          <w:tab/>
        </w:r>
        <w:r w:rsidR="006567E7">
          <w:rPr>
            <w:noProof/>
            <w:webHidden/>
          </w:rPr>
          <w:fldChar w:fldCharType="begin"/>
        </w:r>
        <w:r w:rsidR="006567E7">
          <w:rPr>
            <w:noProof/>
            <w:webHidden/>
          </w:rPr>
          <w:instrText xml:space="preserve"> PAGEREF _Toc121087745 \h </w:instrText>
        </w:r>
        <w:r w:rsidR="006567E7">
          <w:rPr>
            <w:noProof/>
            <w:webHidden/>
          </w:rPr>
        </w:r>
        <w:r w:rsidR="006567E7">
          <w:rPr>
            <w:noProof/>
            <w:webHidden/>
          </w:rPr>
          <w:fldChar w:fldCharType="separate"/>
        </w:r>
        <w:r w:rsidR="006567E7">
          <w:rPr>
            <w:noProof/>
            <w:webHidden/>
          </w:rPr>
          <w:t>i</w:t>
        </w:r>
        <w:r w:rsidR="006567E7">
          <w:rPr>
            <w:noProof/>
            <w:webHidden/>
          </w:rPr>
          <w:fldChar w:fldCharType="end"/>
        </w:r>
      </w:hyperlink>
    </w:p>
    <w:p w14:paraId="5440A4F8" w14:textId="04D3929F" w:rsidR="006567E7" w:rsidRDefault="006567E7">
      <w:pPr>
        <w:pStyle w:val="TOC1"/>
        <w:rPr>
          <w:rFonts w:asciiTheme="minorHAnsi" w:eastAsiaTheme="minorEastAsia" w:hAnsiTheme="minorHAnsi" w:cstheme="minorBidi"/>
          <w:b w:val="0"/>
          <w:bCs w:val="0"/>
          <w:caps w:val="0"/>
          <w:noProof/>
          <w:sz w:val="21"/>
          <w:szCs w:val="22"/>
        </w:rPr>
      </w:pPr>
      <w:hyperlink w:anchor="_Toc121087746" w:history="1">
        <w:r w:rsidRPr="00127E73">
          <w:rPr>
            <w:rStyle w:val="af5"/>
            <w:noProof/>
          </w:rPr>
          <w:t>ABSTRACT</w:t>
        </w:r>
        <w:r>
          <w:rPr>
            <w:noProof/>
            <w:webHidden/>
          </w:rPr>
          <w:tab/>
        </w:r>
        <w:r>
          <w:rPr>
            <w:noProof/>
            <w:webHidden/>
          </w:rPr>
          <w:fldChar w:fldCharType="begin"/>
        </w:r>
        <w:r>
          <w:rPr>
            <w:noProof/>
            <w:webHidden/>
          </w:rPr>
          <w:instrText xml:space="preserve"> PAGEREF _Toc121087746 \h </w:instrText>
        </w:r>
        <w:r>
          <w:rPr>
            <w:noProof/>
            <w:webHidden/>
          </w:rPr>
        </w:r>
        <w:r>
          <w:rPr>
            <w:noProof/>
            <w:webHidden/>
          </w:rPr>
          <w:fldChar w:fldCharType="separate"/>
        </w:r>
        <w:r>
          <w:rPr>
            <w:noProof/>
            <w:webHidden/>
          </w:rPr>
          <w:t>ii</w:t>
        </w:r>
        <w:r>
          <w:rPr>
            <w:noProof/>
            <w:webHidden/>
          </w:rPr>
          <w:fldChar w:fldCharType="end"/>
        </w:r>
      </w:hyperlink>
    </w:p>
    <w:p w14:paraId="4F058E31" w14:textId="45CEAA6C" w:rsidR="006567E7" w:rsidRDefault="006567E7">
      <w:pPr>
        <w:pStyle w:val="TOC1"/>
        <w:rPr>
          <w:rFonts w:asciiTheme="minorHAnsi" w:eastAsiaTheme="minorEastAsia" w:hAnsiTheme="minorHAnsi" w:cstheme="minorBidi"/>
          <w:b w:val="0"/>
          <w:bCs w:val="0"/>
          <w:caps w:val="0"/>
          <w:noProof/>
          <w:sz w:val="21"/>
          <w:szCs w:val="22"/>
        </w:rPr>
      </w:pPr>
      <w:hyperlink w:anchor="_Toc121087747" w:history="1">
        <w:r w:rsidRPr="00127E73">
          <w:rPr>
            <w:rStyle w:val="af5"/>
            <w:noProof/>
          </w:rPr>
          <w:t>目    录</w:t>
        </w:r>
        <w:r>
          <w:rPr>
            <w:noProof/>
            <w:webHidden/>
          </w:rPr>
          <w:tab/>
        </w:r>
        <w:r>
          <w:rPr>
            <w:noProof/>
            <w:webHidden/>
          </w:rPr>
          <w:fldChar w:fldCharType="begin"/>
        </w:r>
        <w:r>
          <w:rPr>
            <w:noProof/>
            <w:webHidden/>
          </w:rPr>
          <w:instrText xml:space="preserve"> PAGEREF _Toc121087747 \h </w:instrText>
        </w:r>
        <w:r>
          <w:rPr>
            <w:noProof/>
            <w:webHidden/>
          </w:rPr>
        </w:r>
        <w:r>
          <w:rPr>
            <w:noProof/>
            <w:webHidden/>
          </w:rPr>
          <w:fldChar w:fldCharType="separate"/>
        </w:r>
        <w:r>
          <w:rPr>
            <w:noProof/>
            <w:webHidden/>
          </w:rPr>
          <w:t>iii</w:t>
        </w:r>
        <w:r>
          <w:rPr>
            <w:noProof/>
            <w:webHidden/>
          </w:rPr>
          <w:fldChar w:fldCharType="end"/>
        </w:r>
      </w:hyperlink>
    </w:p>
    <w:p w14:paraId="232CCE4F" w14:textId="2746EB07" w:rsidR="006567E7" w:rsidRDefault="006567E7">
      <w:pPr>
        <w:pStyle w:val="TOC1"/>
        <w:rPr>
          <w:rFonts w:asciiTheme="minorHAnsi" w:eastAsiaTheme="minorEastAsia" w:hAnsiTheme="minorHAnsi" w:cstheme="minorBidi"/>
          <w:b w:val="0"/>
          <w:bCs w:val="0"/>
          <w:caps w:val="0"/>
          <w:noProof/>
          <w:sz w:val="21"/>
          <w:szCs w:val="22"/>
        </w:rPr>
      </w:pPr>
      <w:hyperlink w:anchor="_Toc121087748" w:history="1">
        <w:r w:rsidRPr="00127E73">
          <w:rPr>
            <w:rStyle w:val="af5"/>
            <w:noProof/>
          </w:rPr>
          <w:t>1</w:t>
        </w:r>
        <w:r>
          <w:rPr>
            <w:rFonts w:asciiTheme="minorHAnsi" w:eastAsiaTheme="minorEastAsia" w:hAnsiTheme="minorHAnsi" w:cstheme="minorBidi"/>
            <w:b w:val="0"/>
            <w:bCs w:val="0"/>
            <w:caps w:val="0"/>
            <w:noProof/>
            <w:sz w:val="21"/>
            <w:szCs w:val="22"/>
          </w:rPr>
          <w:tab/>
        </w:r>
        <w:r w:rsidRPr="00127E73">
          <w:rPr>
            <w:rStyle w:val="af5"/>
            <w:noProof/>
          </w:rPr>
          <w:t>引言</w:t>
        </w:r>
        <w:r>
          <w:rPr>
            <w:noProof/>
            <w:webHidden/>
          </w:rPr>
          <w:tab/>
        </w:r>
        <w:r>
          <w:rPr>
            <w:noProof/>
            <w:webHidden/>
          </w:rPr>
          <w:fldChar w:fldCharType="begin"/>
        </w:r>
        <w:r>
          <w:rPr>
            <w:noProof/>
            <w:webHidden/>
          </w:rPr>
          <w:instrText xml:space="preserve"> PAGEREF _Toc121087748 \h </w:instrText>
        </w:r>
        <w:r>
          <w:rPr>
            <w:noProof/>
            <w:webHidden/>
          </w:rPr>
        </w:r>
        <w:r>
          <w:rPr>
            <w:noProof/>
            <w:webHidden/>
          </w:rPr>
          <w:fldChar w:fldCharType="separate"/>
        </w:r>
        <w:r>
          <w:rPr>
            <w:noProof/>
            <w:webHidden/>
          </w:rPr>
          <w:t>1</w:t>
        </w:r>
        <w:r>
          <w:rPr>
            <w:noProof/>
            <w:webHidden/>
          </w:rPr>
          <w:fldChar w:fldCharType="end"/>
        </w:r>
      </w:hyperlink>
    </w:p>
    <w:p w14:paraId="08F384BE" w14:textId="4FEBBDF0"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49" w:history="1">
        <w:r w:rsidRPr="00127E73">
          <w:rPr>
            <w:rStyle w:val="af5"/>
            <w:rFonts w:ascii="Times New Roman" w:hAnsi="Times New Roman"/>
            <w:noProof/>
          </w:rPr>
          <w:t>1.1</w:t>
        </w:r>
        <w:r>
          <w:rPr>
            <w:rFonts w:asciiTheme="minorHAnsi" w:eastAsiaTheme="minorEastAsia" w:hAnsiTheme="minorHAnsi" w:cstheme="minorBidi"/>
            <w:smallCaps w:val="0"/>
            <w:noProof/>
            <w:sz w:val="21"/>
            <w:szCs w:val="22"/>
          </w:rPr>
          <w:tab/>
        </w:r>
        <w:r w:rsidRPr="00127E73">
          <w:rPr>
            <w:rStyle w:val="af5"/>
            <w:noProof/>
          </w:rPr>
          <w:t>研究背景及意义</w:t>
        </w:r>
        <w:r>
          <w:rPr>
            <w:noProof/>
            <w:webHidden/>
          </w:rPr>
          <w:tab/>
        </w:r>
        <w:r>
          <w:rPr>
            <w:noProof/>
            <w:webHidden/>
          </w:rPr>
          <w:fldChar w:fldCharType="begin"/>
        </w:r>
        <w:r>
          <w:rPr>
            <w:noProof/>
            <w:webHidden/>
          </w:rPr>
          <w:instrText xml:space="preserve"> PAGEREF _Toc121087749 \h </w:instrText>
        </w:r>
        <w:r>
          <w:rPr>
            <w:noProof/>
            <w:webHidden/>
          </w:rPr>
        </w:r>
        <w:r>
          <w:rPr>
            <w:noProof/>
            <w:webHidden/>
          </w:rPr>
          <w:fldChar w:fldCharType="separate"/>
        </w:r>
        <w:r>
          <w:rPr>
            <w:noProof/>
            <w:webHidden/>
          </w:rPr>
          <w:t>1</w:t>
        </w:r>
        <w:r>
          <w:rPr>
            <w:noProof/>
            <w:webHidden/>
          </w:rPr>
          <w:fldChar w:fldCharType="end"/>
        </w:r>
      </w:hyperlink>
    </w:p>
    <w:p w14:paraId="013830EA" w14:textId="32F3CBF6"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50" w:history="1">
        <w:r w:rsidRPr="00127E73">
          <w:rPr>
            <w:rStyle w:val="af5"/>
            <w:rFonts w:ascii="Times New Roman" w:hAnsi="Times New Roman"/>
            <w:noProof/>
          </w:rPr>
          <w:t>1.2</w:t>
        </w:r>
        <w:r>
          <w:rPr>
            <w:rFonts w:asciiTheme="minorHAnsi" w:eastAsiaTheme="minorEastAsia" w:hAnsiTheme="minorHAnsi" w:cstheme="minorBidi"/>
            <w:smallCaps w:val="0"/>
            <w:noProof/>
            <w:sz w:val="21"/>
            <w:szCs w:val="22"/>
          </w:rPr>
          <w:tab/>
        </w:r>
        <w:r w:rsidRPr="00127E73">
          <w:rPr>
            <w:rStyle w:val="af5"/>
            <w:noProof/>
          </w:rPr>
          <w:t>国内外研究现状</w:t>
        </w:r>
        <w:r>
          <w:rPr>
            <w:noProof/>
            <w:webHidden/>
          </w:rPr>
          <w:tab/>
        </w:r>
        <w:r>
          <w:rPr>
            <w:noProof/>
            <w:webHidden/>
          </w:rPr>
          <w:fldChar w:fldCharType="begin"/>
        </w:r>
        <w:r>
          <w:rPr>
            <w:noProof/>
            <w:webHidden/>
          </w:rPr>
          <w:instrText xml:space="preserve"> PAGEREF _Toc121087750 \h </w:instrText>
        </w:r>
        <w:r>
          <w:rPr>
            <w:noProof/>
            <w:webHidden/>
          </w:rPr>
        </w:r>
        <w:r>
          <w:rPr>
            <w:noProof/>
            <w:webHidden/>
          </w:rPr>
          <w:fldChar w:fldCharType="separate"/>
        </w:r>
        <w:r>
          <w:rPr>
            <w:noProof/>
            <w:webHidden/>
          </w:rPr>
          <w:t>1</w:t>
        </w:r>
        <w:r>
          <w:rPr>
            <w:noProof/>
            <w:webHidden/>
          </w:rPr>
          <w:fldChar w:fldCharType="end"/>
        </w:r>
      </w:hyperlink>
    </w:p>
    <w:p w14:paraId="63B923D9" w14:textId="58DA5F51"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751" w:history="1">
        <w:r w:rsidRPr="00127E73">
          <w:rPr>
            <w:rStyle w:val="af5"/>
            <w:noProof/>
          </w:rPr>
          <w:t>1.2.1</w:t>
        </w:r>
        <w:r>
          <w:rPr>
            <w:rFonts w:asciiTheme="minorHAnsi" w:eastAsiaTheme="minorEastAsia" w:hAnsiTheme="minorHAnsi" w:cstheme="minorBidi"/>
            <w:iCs w:val="0"/>
            <w:noProof/>
            <w:sz w:val="21"/>
            <w:szCs w:val="22"/>
          </w:rPr>
          <w:tab/>
        </w:r>
        <w:r w:rsidRPr="00127E73">
          <w:rPr>
            <w:rStyle w:val="af5"/>
            <w:noProof/>
          </w:rPr>
          <w:t>航班延迟关联因素研究现状</w:t>
        </w:r>
        <w:r>
          <w:rPr>
            <w:noProof/>
            <w:webHidden/>
          </w:rPr>
          <w:tab/>
        </w:r>
        <w:r>
          <w:rPr>
            <w:noProof/>
            <w:webHidden/>
          </w:rPr>
          <w:fldChar w:fldCharType="begin"/>
        </w:r>
        <w:r>
          <w:rPr>
            <w:noProof/>
            <w:webHidden/>
          </w:rPr>
          <w:instrText xml:space="preserve"> PAGEREF _Toc121087751 \h </w:instrText>
        </w:r>
        <w:r>
          <w:rPr>
            <w:noProof/>
            <w:webHidden/>
          </w:rPr>
        </w:r>
        <w:r>
          <w:rPr>
            <w:noProof/>
            <w:webHidden/>
          </w:rPr>
          <w:fldChar w:fldCharType="separate"/>
        </w:r>
        <w:r>
          <w:rPr>
            <w:noProof/>
            <w:webHidden/>
          </w:rPr>
          <w:t>2</w:t>
        </w:r>
        <w:r>
          <w:rPr>
            <w:noProof/>
            <w:webHidden/>
          </w:rPr>
          <w:fldChar w:fldCharType="end"/>
        </w:r>
      </w:hyperlink>
    </w:p>
    <w:p w14:paraId="50A1276E" w14:textId="337BE272" w:rsidR="006567E7" w:rsidRDefault="006567E7">
      <w:pPr>
        <w:pStyle w:val="TOC3"/>
        <w:rPr>
          <w:rFonts w:asciiTheme="minorHAnsi" w:eastAsiaTheme="minorEastAsia" w:hAnsiTheme="minorHAnsi" w:cstheme="minorBidi"/>
          <w:iCs w:val="0"/>
          <w:noProof/>
          <w:sz w:val="21"/>
          <w:szCs w:val="22"/>
        </w:rPr>
      </w:pPr>
      <w:hyperlink w:anchor="_Toc121087752" w:history="1">
        <w:r w:rsidRPr="00127E73">
          <w:rPr>
            <w:rStyle w:val="af5"/>
            <w:noProof/>
          </w:rPr>
          <w:t>1.2.2航班延迟信息预测算法研究现状</w:t>
        </w:r>
        <w:r>
          <w:rPr>
            <w:noProof/>
            <w:webHidden/>
          </w:rPr>
          <w:tab/>
        </w:r>
        <w:r>
          <w:rPr>
            <w:noProof/>
            <w:webHidden/>
          </w:rPr>
          <w:fldChar w:fldCharType="begin"/>
        </w:r>
        <w:r>
          <w:rPr>
            <w:noProof/>
            <w:webHidden/>
          </w:rPr>
          <w:instrText xml:space="preserve"> PAGEREF _Toc121087752 \h </w:instrText>
        </w:r>
        <w:r>
          <w:rPr>
            <w:noProof/>
            <w:webHidden/>
          </w:rPr>
        </w:r>
        <w:r>
          <w:rPr>
            <w:noProof/>
            <w:webHidden/>
          </w:rPr>
          <w:fldChar w:fldCharType="separate"/>
        </w:r>
        <w:r>
          <w:rPr>
            <w:noProof/>
            <w:webHidden/>
          </w:rPr>
          <w:t>3</w:t>
        </w:r>
        <w:r>
          <w:rPr>
            <w:noProof/>
            <w:webHidden/>
          </w:rPr>
          <w:fldChar w:fldCharType="end"/>
        </w:r>
      </w:hyperlink>
    </w:p>
    <w:p w14:paraId="517285F8" w14:textId="44543DB5"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53" w:history="1">
        <w:r w:rsidRPr="00127E73">
          <w:rPr>
            <w:rStyle w:val="af5"/>
            <w:rFonts w:ascii="Times New Roman" w:hAnsi="Times New Roman"/>
            <w:noProof/>
          </w:rPr>
          <w:t>1.3</w:t>
        </w:r>
        <w:r>
          <w:rPr>
            <w:rFonts w:asciiTheme="minorHAnsi" w:eastAsiaTheme="minorEastAsia" w:hAnsiTheme="minorHAnsi" w:cstheme="minorBidi"/>
            <w:smallCaps w:val="0"/>
            <w:noProof/>
            <w:sz w:val="21"/>
            <w:szCs w:val="22"/>
          </w:rPr>
          <w:tab/>
        </w:r>
        <w:r w:rsidRPr="00127E73">
          <w:rPr>
            <w:rStyle w:val="af5"/>
            <w:noProof/>
          </w:rPr>
          <w:t>主要工作内容</w:t>
        </w:r>
        <w:r>
          <w:rPr>
            <w:noProof/>
            <w:webHidden/>
          </w:rPr>
          <w:tab/>
        </w:r>
        <w:r>
          <w:rPr>
            <w:noProof/>
            <w:webHidden/>
          </w:rPr>
          <w:fldChar w:fldCharType="begin"/>
        </w:r>
        <w:r>
          <w:rPr>
            <w:noProof/>
            <w:webHidden/>
          </w:rPr>
          <w:instrText xml:space="preserve"> PAGEREF _Toc121087753 \h </w:instrText>
        </w:r>
        <w:r>
          <w:rPr>
            <w:noProof/>
            <w:webHidden/>
          </w:rPr>
        </w:r>
        <w:r>
          <w:rPr>
            <w:noProof/>
            <w:webHidden/>
          </w:rPr>
          <w:fldChar w:fldCharType="separate"/>
        </w:r>
        <w:r>
          <w:rPr>
            <w:noProof/>
            <w:webHidden/>
          </w:rPr>
          <w:t>4</w:t>
        </w:r>
        <w:r>
          <w:rPr>
            <w:noProof/>
            <w:webHidden/>
          </w:rPr>
          <w:fldChar w:fldCharType="end"/>
        </w:r>
      </w:hyperlink>
    </w:p>
    <w:p w14:paraId="318A6139" w14:textId="3A462050" w:rsidR="006567E7" w:rsidRDefault="006567E7">
      <w:pPr>
        <w:pStyle w:val="TOC3"/>
        <w:rPr>
          <w:rFonts w:asciiTheme="minorHAnsi" w:eastAsiaTheme="minorEastAsia" w:hAnsiTheme="minorHAnsi" w:cstheme="minorBidi"/>
          <w:iCs w:val="0"/>
          <w:noProof/>
          <w:sz w:val="21"/>
          <w:szCs w:val="22"/>
        </w:rPr>
      </w:pPr>
      <w:hyperlink w:anchor="_Toc121087754" w:history="1">
        <w:r w:rsidRPr="00127E73">
          <w:rPr>
            <w:rStyle w:val="af5"/>
            <w:noProof/>
          </w:rPr>
          <w:t>1.3.1航班延迟预测的影响因素分析与数据集处理</w:t>
        </w:r>
        <w:r>
          <w:rPr>
            <w:noProof/>
            <w:webHidden/>
          </w:rPr>
          <w:tab/>
        </w:r>
        <w:r>
          <w:rPr>
            <w:noProof/>
            <w:webHidden/>
          </w:rPr>
          <w:fldChar w:fldCharType="begin"/>
        </w:r>
        <w:r>
          <w:rPr>
            <w:noProof/>
            <w:webHidden/>
          </w:rPr>
          <w:instrText xml:space="preserve"> PAGEREF _Toc121087754 \h </w:instrText>
        </w:r>
        <w:r>
          <w:rPr>
            <w:noProof/>
            <w:webHidden/>
          </w:rPr>
        </w:r>
        <w:r>
          <w:rPr>
            <w:noProof/>
            <w:webHidden/>
          </w:rPr>
          <w:fldChar w:fldCharType="separate"/>
        </w:r>
        <w:r>
          <w:rPr>
            <w:noProof/>
            <w:webHidden/>
          </w:rPr>
          <w:t>4</w:t>
        </w:r>
        <w:r>
          <w:rPr>
            <w:noProof/>
            <w:webHidden/>
          </w:rPr>
          <w:fldChar w:fldCharType="end"/>
        </w:r>
      </w:hyperlink>
    </w:p>
    <w:p w14:paraId="24C0914A" w14:textId="11390019" w:rsidR="006567E7" w:rsidRDefault="006567E7">
      <w:pPr>
        <w:pStyle w:val="TOC3"/>
        <w:rPr>
          <w:rFonts w:asciiTheme="minorHAnsi" w:eastAsiaTheme="minorEastAsia" w:hAnsiTheme="minorHAnsi" w:cstheme="minorBidi"/>
          <w:iCs w:val="0"/>
          <w:noProof/>
          <w:sz w:val="21"/>
          <w:szCs w:val="22"/>
        </w:rPr>
      </w:pPr>
      <w:hyperlink w:anchor="_Toc121087755" w:history="1">
        <w:r w:rsidRPr="00127E73">
          <w:rPr>
            <w:rStyle w:val="af5"/>
            <w:noProof/>
          </w:rPr>
          <w:t>1.3.2航班延迟预测模型的构建</w:t>
        </w:r>
        <w:r>
          <w:rPr>
            <w:noProof/>
            <w:webHidden/>
          </w:rPr>
          <w:tab/>
        </w:r>
        <w:r>
          <w:rPr>
            <w:noProof/>
            <w:webHidden/>
          </w:rPr>
          <w:fldChar w:fldCharType="begin"/>
        </w:r>
        <w:r>
          <w:rPr>
            <w:noProof/>
            <w:webHidden/>
          </w:rPr>
          <w:instrText xml:space="preserve"> PAGEREF _Toc121087755 \h </w:instrText>
        </w:r>
        <w:r>
          <w:rPr>
            <w:noProof/>
            <w:webHidden/>
          </w:rPr>
        </w:r>
        <w:r>
          <w:rPr>
            <w:noProof/>
            <w:webHidden/>
          </w:rPr>
          <w:fldChar w:fldCharType="separate"/>
        </w:r>
        <w:r>
          <w:rPr>
            <w:noProof/>
            <w:webHidden/>
          </w:rPr>
          <w:t>4</w:t>
        </w:r>
        <w:r>
          <w:rPr>
            <w:noProof/>
            <w:webHidden/>
          </w:rPr>
          <w:fldChar w:fldCharType="end"/>
        </w:r>
      </w:hyperlink>
    </w:p>
    <w:p w14:paraId="0A928599" w14:textId="188B0D6B" w:rsidR="006567E7" w:rsidRDefault="006567E7">
      <w:pPr>
        <w:pStyle w:val="TOC3"/>
        <w:rPr>
          <w:rFonts w:asciiTheme="minorHAnsi" w:eastAsiaTheme="minorEastAsia" w:hAnsiTheme="minorHAnsi" w:cstheme="minorBidi"/>
          <w:iCs w:val="0"/>
          <w:noProof/>
          <w:sz w:val="21"/>
          <w:szCs w:val="22"/>
        </w:rPr>
      </w:pPr>
      <w:hyperlink w:anchor="_Toc121087756" w:history="1">
        <w:r w:rsidRPr="00127E73">
          <w:rPr>
            <w:rStyle w:val="af5"/>
            <w:noProof/>
          </w:rPr>
          <w:t>1.3.3 航班延迟预测系统的设计与实现</w:t>
        </w:r>
        <w:r>
          <w:rPr>
            <w:noProof/>
            <w:webHidden/>
          </w:rPr>
          <w:tab/>
        </w:r>
        <w:r>
          <w:rPr>
            <w:noProof/>
            <w:webHidden/>
          </w:rPr>
          <w:fldChar w:fldCharType="begin"/>
        </w:r>
        <w:r>
          <w:rPr>
            <w:noProof/>
            <w:webHidden/>
          </w:rPr>
          <w:instrText xml:space="preserve"> PAGEREF _Toc121087756 \h </w:instrText>
        </w:r>
        <w:r>
          <w:rPr>
            <w:noProof/>
            <w:webHidden/>
          </w:rPr>
        </w:r>
        <w:r>
          <w:rPr>
            <w:noProof/>
            <w:webHidden/>
          </w:rPr>
          <w:fldChar w:fldCharType="separate"/>
        </w:r>
        <w:r>
          <w:rPr>
            <w:noProof/>
            <w:webHidden/>
          </w:rPr>
          <w:t>4</w:t>
        </w:r>
        <w:r>
          <w:rPr>
            <w:noProof/>
            <w:webHidden/>
          </w:rPr>
          <w:fldChar w:fldCharType="end"/>
        </w:r>
      </w:hyperlink>
    </w:p>
    <w:p w14:paraId="321BFD86" w14:textId="1EF841D9"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57" w:history="1">
        <w:r w:rsidRPr="00127E73">
          <w:rPr>
            <w:rStyle w:val="af5"/>
            <w:rFonts w:ascii="Times New Roman" w:hAnsi="Times New Roman"/>
            <w:noProof/>
          </w:rPr>
          <w:t>1.4</w:t>
        </w:r>
        <w:r>
          <w:rPr>
            <w:rFonts w:asciiTheme="minorHAnsi" w:eastAsiaTheme="minorEastAsia" w:hAnsiTheme="minorHAnsi" w:cstheme="minorBidi"/>
            <w:smallCaps w:val="0"/>
            <w:noProof/>
            <w:sz w:val="21"/>
            <w:szCs w:val="22"/>
          </w:rPr>
          <w:tab/>
        </w:r>
        <w:r w:rsidRPr="00127E73">
          <w:rPr>
            <w:rStyle w:val="af5"/>
            <w:noProof/>
          </w:rPr>
          <w:t>论文组织结构</w:t>
        </w:r>
        <w:r>
          <w:rPr>
            <w:noProof/>
            <w:webHidden/>
          </w:rPr>
          <w:tab/>
        </w:r>
        <w:r>
          <w:rPr>
            <w:noProof/>
            <w:webHidden/>
          </w:rPr>
          <w:fldChar w:fldCharType="begin"/>
        </w:r>
        <w:r>
          <w:rPr>
            <w:noProof/>
            <w:webHidden/>
          </w:rPr>
          <w:instrText xml:space="preserve"> PAGEREF _Toc121087757 \h </w:instrText>
        </w:r>
        <w:r>
          <w:rPr>
            <w:noProof/>
            <w:webHidden/>
          </w:rPr>
        </w:r>
        <w:r>
          <w:rPr>
            <w:noProof/>
            <w:webHidden/>
          </w:rPr>
          <w:fldChar w:fldCharType="separate"/>
        </w:r>
        <w:r>
          <w:rPr>
            <w:noProof/>
            <w:webHidden/>
          </w:rPr>
          <w:t>4</w:t>
        </w:r>
        <w:r>
          <w:rPr>
            <w:noProof/>
            <w:webHidden/>
          </w:rPr>
          <w:fldChar w:fldCharType="end"/>
        </w:r>
      </w:hyperlink>
    </w:p>
    <w:p w14:paraId="76D9C755" w14:textId="7BEB5755" w:rsidR="006567E7" w:rsidRDefault="006567E7">
      <w:pPr>
        <w:pStyle w:val="TOC1"/>
        <w:rPr>
          <w:rFonts w:asciiTheme="minorHAnsi" w:eastAsiaTheme="minorEastAsia" w:hAnsiTheme="minorHAnsi" w:cstheme="minorBidi"/>
          <w:b w:val="0"/>
          <w:bCs w:val="0"/>
          <w:caps w:val="0"/>
          <w:noProof/>
          <w:sz w:val="21"/>
          <w:szCs w:val="22"/>
        </w:rPr>
      </w:pPr>
      <w:hyperlink w:anchor="_Toc121087758" w:history="1">
        <w:r w:rsidRPr="00127E73">
          <w:rPr>
            <w:rStyle w:val="af5"/>
            <w:noProof/>
          </w:rPr>
          <w:t>2</w:t>
        </w:r>
        <w:r>
          <w:rPr>
            <w:rFonts w:asciiTheme="minorHAnsi" w:eastAsiaTheme="minorEastAsia" w:hAnsiTheme="minorHAnsi" w:cstheme="minorBidi"/>
            <w:b w:val="0"/>
            <w:bCs w:val="0"/>
            <w:caps w:val="0"/>
            <w:noProof/>
            <w:sz w:val="21"/>
            <w:szCs w:val="22"/>
          </w:rPr>
          <w:tab/>
        </w:r>
        <w:r w:rsidRPr="00127E73">
          <w:rPr>
            <w:rStyle w:val="af5"/>
            <w:noProof/>
          </w:rPr>
          <w:t>航班延误预测的相关理论与关键技术</w:t>
        </w:r>
        <w:r>
          <w:rPr>
            <w:noProof/>
            <w:webHidden/>
          </w:rPr>
          <w:tab/>
        </w:r>
        <w:r>
          <w:rPr>
            <w:noProof/>
            <w:webHidden/>
          </w:rPr>
          <w:fldChar w:fldCharType="begin"/>
        </w:r>
        <w:r>
          <w:rPr>
            <w:noProof/>
            <w:webHidden/>
          </w:rPr>
          <w:instrText xml:space="preserve"> PAGEREF _Toc121087758 \h </w:instrText>
        </w:r>
        <w:r>
          <w:rPr>
            <w:noProof/>
            <w:webHidden/>
          </w:rPr>
        </w:r>
        <w:r>
          <w:rPr>
            <w:noProof/>
            <w:webHidden/>
          </w:rPr>
          <w:fldChar w:fldCharType="separate"/>
        </w:r>
        <w:r>
          <w:rPr>
            <w:noProof/>
            <w:webHidden/>
          </w:rPr>
          <w:t>5</w:t>
        </w:r>
        <w:r>
          <w:rPr>
            <w:noProof/>
            <w:webHidden/>
          </w:rPr>
          <w:fldChar w:fldCharType="end"/>
        </w:r>
      </w:hyperlink>
    </w:p>
    <w:p w14:paraId="1BC0F6ED" w14:textId="62F88F4A"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59" w:history="1">
        <w:r w:rsidRPr="00127E73">
          <w:rPr>
            <w:rStyle w:val="af5"/>
            <w:rFonts w:ascii="Times New Roman" w:hAnsi="Times New Roman"/>
            <w:noProof/>
          </w:rPr>
          <w:t>2.1</w:t>
        </w:r>
        <w:r>
          <w:rPr>
            <w:rFonts w:asciiTheme="minorHAnsi" w:eastAsiaTheme="minorEastAsia" w:hAnsiTheme="minorHAnsi" w:cstheme="minorBidi"/>
            <w:smallCaps w:val="0"/>
            <w:noProof/>
            <w:sz w:val="21"/>
            <w:szCs w:val="22"/>
          </w:rPr>
          <w:tab/>
        </w:r>
        <w:r w:rsidRPr="00127E73">
          <w:rPr>
            <w:rStyle w:val="af5"/>
            <w:noProof/>
          </w:rPr>
          <w:t>Web系统搭建相关技术</w:t>
        </w:r>
        <w:r>
          <w:rPr>
            <w:noProof/>
            <w:webHidden/>
          </w:rPr>
          <w:tab/>
        </w:r>
        <w:r>
          <w:rPr>
            <w:noProof/>
            <w:webHidden/>
          </w:rPr>
          <w:fldChar w:fldCharType="begin"/>
        </w:r>
        <w:r>
          <w:rPr>
            <w:noProof/>
            <w:webHidden/>
          </w:rPr>
          <w:instrText xml:space="preserve"> PAGEREF _Toc121087759 \h </w:instrText>
        </w:r>
        <w:r>
          <w:rPr>
            <w:noProof/>
            <w:webHidden/>
          </w:rPr>
        </w:r>
        <w:r>
          <w:rPr>
            <w:noProof/>
            <w:webHidden/>
          </w:rPr>
          <w:fldChar w:fldCharType="separate"/>
        </w:r>
        <w:r>
          <w:rPr>
            <w:noProof/>
            <w:webHidden/>
          </w:rPr>
          <w:t>5</w:t>
        </w:r>
        <w:r>
          <w:rPr>
            <w:noProof/>
            <w:webHidden/>
          </w:rPr>
          <w:fldChar w:fldCharType="end"/>
        </w:r>
      </w:hyperlink>
    </w:p>
    <w:p w14:paraId="54CD9D11" w14:textId="204CFE6A" w:rsidR="006567E7" w:rsidRDefault="006567E7">
      <w:pPr>
        <w:pStyle w:val="TOC3"/>
        <w:rPr>
          <w:rFonts w:asciiTheme="minorHAnsi" w:eastAsiaTheme="minorEastAsia" w:hAnsiTheme="minorHAnsi" w:cstheme="minorBidi"/>
          <w:iCs w:val="0"/>
          <w:noProof/>
          <w:sz w:val="21"/>
          <w:szCs w:val="22"/>
        </w:rPr>
      </w:pPr>
      <w:hyperlink w:anchor="_Toc121087760" w:history="1">
        <w:r w:rsidRPr="00127E73">
          <w:rPr>
            <w:rStyle w:val="af5"/>
            <w:noProof/>
          </w:rPr>
          <w:t>2.1.1 Flask后端框架</w:t>
        </w:r>
        <w:r>
          <w:rPr>
            <w:noProof/>
            <w:webHidden/>
          </w:rPr>
          <w:tab/>
        </w:r>
        <w:r>
          <w:rPr>
            <w:noProof/>
            <w:webHidden/>
          </w:rPr>
          <w:fldChar w:fldCharType="begin"/>
        </w:r>
        <w:r>
          <w:rPr>
            <w:noProof/>
            <w:webHidden/>
          </w:rPr>
          <w:instrText xml:space="preserve"> PAGEREF _Toc121087760 \h </w:instrText>
        </w:r>
        <w:r>
          <w:rPr>
            <w:noProof/>
            <w:webHidden/>
          </w:rPr>
        </w:r>
        <w:r>
          <w:rPr>
            <w:noProof/>
            <w:webHidden/>
          </w:rPr>
          <w:fldChar w:fldCharType="separate"/>
        </w:r>
        <w:r>
          <w:rPr>
            <w:noProof/>
            <w:webHidden/>
          </w:rPr>
          <w:t>5</w:t>
        </w:r>
        <w:r>
          <w:rPr>
            <w:noProof/>
            <w:webHidden/>
          </w:rPr>
          <w:fldChar w:fldCharType="end"/>
        </w:r>
      </w:hyperlink>
    </w:p>
    <w:p w14:paraId="6F0F6D24" w14:textId="25168618" w:rsidR="006567E7" w:rsidRDefault="006567E7">
      <w:pPr>
        <w:pStyle w:val="TOC3"/>
        <w:rPr>
          <w:rFonts w:asciiTheme="minorHAnsi" w:eastAsiaTheme="minorEastAsia" w:hAnsiTheme="minorHAnsi" w:cstheme="minorBidi"/>
          <w:iCs w:val="0"/>
          <w:noProof/>
          <w:sz w:val="21"/>
          <w:szCs w:val="22"/>
        </w:rPr>
      </w:pPr>
      <w:hyperlink w:anchor="_Toc121087761" w:history="1">
        <w:r w:rsidRPr="00127E73">
          <w:rPr>
            <w:rStyle w:val="af5"/>
            <w:noProof/>
          </w:rPr>
          <w:t>2.1.2 Vue前端框架</w:t>
        </w:r>
        <w:r>
          <w:rPr>
            <w:noProof/>
            <w:webHidden/>
          </w:rPr>
          <w:tab/>
        </w:r>
        <w:r>
          <w:rPr>
            <w:noProof/>
            <w:webHidden/>
          </w:rPr>
          <w:fldChar w:fldCharType="begin"/>
        </w:r>
        <w:r>
          <w:rPr>
            <w:noProof/>
            <w:webHidden/>
          </w:rPr>
          <w:instrText xml:space="preserve"> PAGEREF _Toc121087761 \h </w:instrText>
        </w:r>
        <w:r>
          <w:rPr>
            <w:noProof/>
            <w:webHidden/>
          </w:rPr>
        </w:r>
        <w:r>
          <w:rPr>
            <w:noProof/>
            <w:webHidden/>
          </w:rPr>
          <w:fldChar w:fldCharType="separate"/>
        </w:r>
        <w:r>
          <w:rPr>
            <w:noProof/>
            <w:webHidden/>
          </w:rPr>
          <w:t>5</w:t>
        </w:r>
        <w:r>
          <w:rPr>
            <w:noProof/>
            <w:webHidden/>
          </w:rPr>
          <w:fldChar w:fldCharType="end"/>
        </w:r>
      </w:hyperlink>
    </w:p>
    <w:p w14:paraId="3DDAE15C" w14:textId="4C22990C" w:rsidR="006567E7" w:rsidRDefault="006567E7">
      <w:pPr>
        <w:pStyle w:val="TOC3"/>
        <w:rPr>
          <w:rFonts w:asciiTheme="minorHAnsi" w:eastAsiaTheme="minorEastAsia" w:hAnsiTheme="minorHAnsi" w:cstheme="minorBidi"/>
          <w:iCs w:val="0"/>
          <w:noProof/>
          <w:sz w:val="21"/>
          <w:szCs w:val="22"/>
        </w:rPr>
      </w:pPr>
      <w:hyperlink w:anchor="_Toc121087762" w:history="1">
        <w:r w:rsidRPr="00127E73">
          <w:rPr>
            <w:rStyle w:val="af5"/>
            <w:noProof/>
          </w:rPr>
          <w:t>2.1.3 AXIOS前后端交互技术</w:t>
        </w:r>
        <w:r>
          <w:rPr>
            <w:noProof/>
            <w:webHidden/>
          </w:rPr>
          <w:tab/>
        </w:r>
        <w:r>
          <w:rPr>
            <w:noProof/>
            <w:webHidden/>
          </w:rPr>
          <w:fldChar w:fldCharType="begin"/>
        </w:r>
        <w:r>
          <w:rPr>
            <w:noProof/>
            <w:webHidden/>
          </w:rPr>
          <w:instrText xml:space="preserve"> PAGEREF _Toc121087762 \h </w:instrText>
        </w:r>
        <w:r>
          <w:rPr>
            <w:noProof/>
            <w:webHidden/>
          </w:rPr>
        </w:r>
        <w:r>
          <w:rPr>
            <w:noProof/>
            <w:webHidden/>
          </w:rPr>
          <w:fldChar w:fldCharType="separate"/>
        </w:r>
        <w:r>
          <w:rPr>
            <w:noProof/>
            <w:webHidden/>
          </w:rPr>
          <w:t>5</w:t>
        </w:r>
        <w:r>
          <w:rPr>
            <w:noProof/>
            <w:webHidden/>
          </w:rPr>
          <w:fldChar w:fldCharType="end"/>
        </w:r>
      </w:hyperlink>
    </w:p>
    <w:p w14:paraId="110453D3" w14:textId="1C9FD549" w:rsidR="006567E7" w:rsidRDefault="006567E7">
      <w:pPr>
        <w:pStyle w:val="TOC3"/>
        <w:rPr>
          <w:rFonts w:asciiTheme="minorHAnsi" w:eastAsiaTheme="minorEastAsia" w:hAnsiTheme="minorHAnsi" w:cstheme="minorBidi"/>
          <w:iCs w:val="0"/>
          <w:noProof/>
          <w:sz w:val="21"/>
          <w:szCs w:val="22"/>
        </w:rPr>
      </w:pPr>
      <w:hyperlink w:anchor="_Toc121087763" w:history="1">
        <w:r w:rsidRPr="00127E73">
          <w:rPr>
            <w:rStyle w:val="af5"/>
            <w:noProof/>
          </w:rPr>
          <w:t>2.1.4 阿里云端数据库服务</w:t>
        </w:r>
        <w:r>
          <w:rPr>
            <w:noProof/>
            <w:webHidden/>
          </w:rPr>
          <w:tab/>
        </w:r>
        <w:r>
          <w:rPr>
            <w:noProof/>
            <w:webHidden/>
          </w:rPr>
          <w:fldChar w:fldCharType="begin"/>
        </w:r>
        <w:r>
          <w:rPr>
            <w:noProof/>
            <w:webHidden/>
          </w:rPr>
          <w:instrText xml:space="preserve"> PAGEREF _Toc121087763 \h </w:instrText>
        </w:r>
        <w:r>
          <w:rPr>
            <w:noProof/>
            <w:webHidden/>
          </w:rPr>
        </w:r>
        <w:r>
          <w:rPr>
            <w:noProof/>
            <w:webHidden/>
          </w:rPr>
          <w:fldChar w:fldCharType="separate"/>
        </w:r>
        <w:r>
          <w:rPr>
            <w:noProof/>
            <w:webHidden/>
          </w:rPr>
          <w:t>5</w:t>
        </w:r>
        <w:r>
          <w:rPr>
            <w:noProof/>
            <w:webHidden/>
          </w:rPr>
          <w:fldChar w:fldCharType="end"/>
        </w:r>
      </w:hyperlink>
    </w:p>
    <w:p w14:paraId="6E10917A" w14:textId="0F7396D8"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64" w:history="1">
        <w:r w:rsidRPr="00127E73">
          <w:rPr>
            <w:rStyle w:val="af5"/>
            <w:rFonts w:ascii="Times New Roman" w:hAnsi="Times New Roman"/>
            <w:noProof/>
          </w:rPr>
          <w:t>2.2</w:t>
        </w:r>
        <w:r>
          <w:rPr>
            <w:rFonts w:asciiTheme="minorHAnsi" w:eastAsiaTheme="minorEastAsia" w:hAnsiTheme="minorHAnsi" w:cstheme="minorBidi"/>
            <w:smallCaps w:val="0"/>
            <w:noProof/>
            <w:sz w:val="21"/>
            <w:szCs w:val="22"/>
          </w:rPr>
          <w:tab/>
        </w:r>
        <w:r w:rsidRPr="00127E73">
          <w:rPr>
            <w:rStyle w:val="af5"/>
            <w:noProof/>
          </w:rPr>
          <w:t>关键算法介绍</w:t>
        </w:r>
        <w:r>
          <w:rPr>
            <w:noProof/>
            <w:webHidden/>
          </w:rPr>
          <w:tab/>
        </w:r>
        <w:r>
          <w:rPr>
            <w:noProof/>
            <w:webHidden/>
          </w:rPr>
          <w:fldChar w:fldCharType="begin"/>
        </w:r>
        <w:r>
          <w:rPr>
            <w:noProof/>
            <w:webHidden/>
          </w:rPr>
          <w:instrText xml:space="preserve"> PAGEREF _Toc121087764 \h </w:instrText>
        </w:r>
        <w:r>
          <w:rPr>
            <w:noProof/>
            <w:webHidden/>
          </w:rPr>
        </w:r>
        <w:r>
          <w:rPr>
            <w:noProof/>
            <w:webHidden/>
          </w:rPr>
          <w:fldChar w:fldCharType="separate"/>
        </w:r>
        <w:r>
          <w:rPr>
            <w:noProof/>
            <w:webHidden/>
          </w:rPr>
          <w:t>6</w:t>
        </w:r>
        <w:r>
          <w:rPr>
            <w:noProof/>
            <w:webHidden/>
          </w:rPr>
          <w:fldChar w:fldCharType="end"/>
        </w:r>
      </w:hyperlink>
    </w:p>
    <w:p w14:paraId="0CA9EEA2" w14:textId="69D86496" w:rsidR="006567E7" w:rsidRDefault="006567E7">
      <w:pPr>
        <w:pStyle w:val="TOC2"/>
        <w:tabs>
          <w:tab w:val="left" w:pos="1260"/>
        </w:tabs>
        <w:rPr>
          <w:rFonts w:asciiTheme="minorHAnsi" w:eastAsiaTheme="minorEastAsia" w:hAnsiTheme="minorHAnsi" w:cstheme="minorBidi"/>
          <w:smallCaps w:val="0"/>
          <w:noProof/>
          <w:sz w:val="21"/>
          <w:szCs w:val="22"/>
        </w:rPr>
      </w:pPr>
      <w:hyperlink w:anchor="_Toc121087765" w:history="1">
        <w:r w:rsidRPr="00127E73">
          <w:rPr>
            <w:rStyle w:val="af5"/>
            <w:noProof/>
          </w:rPr>
          <w:t>2.2.1</w:t>
        </w:r>
        <w:r>
          <w:rPr>
            <w:rFonts w:asciiTheme="minorHAnsi" w:eastAsiaTheme="minorEastAsia" w:hAnsiTheme="minorHAnsi" w:cstheme="minorBidi"/>
            <w:smallCaps w:val="0"/>
            <w:noProof/>
            <w:sz w:val="21"/>
            <w:szCs w:val="22"/>
          </w:rPr>
          <w:tab/>
        </w:r>
        <w:r w:rsidRPr="00127E73">
          <w:rPr>
            <w:rStyle w:val="af5"/>
            <w:noProof/>
          </w:rPr>
          <w:t>随机森林算法</w:t>
        </w:r>
        <w:r>
          <w:rPr>
            <w:noProof/>
            <w:webHidden/>
          </w:rPr>
          <w:tab/>
        </w:r>
        <w:r>
          <w:rPr>
            <w:noProof/>
            <w:webHidden/>
          </w:rPr>
          <w:fldChar w:fldCharType="begin"/>
        </w:r>
        <w:r>
          <w:rPr>
            <w:noProof/>
            <w:webHidden/>
          </w:rPr>
          <w:instrText xml:space="preserve"> PAGEREF _Toc121087765 \h </w:instrText>
        </w:r>
        <w:r>
          <w:rPr>
            <w:noProof/>
            <w:webHidden/>
          </w:rPr>
        </w:r>
        <w:r>
          <w:rPr>
            <w:noProof/>
            <w:webHidden/>
          </w:rPr>
          <w:fldChar w:fldCharType="separate"/>
        </w:r>
        <w:r>
          <w:rPr>
            <w:noProof/>
            <w:webHidden/>
          </w:rPr>
          <w:t>6</w:t>
        </w:r>
        <w:r>
          <w:rPr>
            <w:noProof/>
            <w:webHidden/>
          </w:rPr>
          <w:fldChar w:fldCharType="end"/>
        </w:r>
      </w:hyperlink>
    </w:p>
    <w:p w14:paraId="6E347352" w14:textId="27DD2718" w:rsidR="006567E7" w:rsidRDefault="006567E7">
      <w:pPr>
        <w:pStyle w:val="TOC2"/>
        <w:tabs>
          <w:tab w:val="left" w:pos="1260"/>
        </w:tabs>
        <w:rPr>
          <w:rFonts w:asciiTheme="minorHAnsi" w:eastAsiaTheme="minorEastAsia" w:hAnsiTheme="minorHAnsi" w:cstheme="minorBidi"/>
          <w:smallCaps w:val="0"/>
          <w:noProof/>
          <w:sz w:val="21"/>
          <w:szCs w:val="22"/>
        </w:rPr>
      </w:pPr>
      <w:hyperlink w:anchor="_Toc121087766" w:history="1">
        <w:r w:rsidRPr="00127E73">
          <w:rPr>
            <w:rStyle w:val="af5"/>
            <w:noProof/>
          </w:rPr>
          <w:t>2.2.2</w:t>
        </w:r>
        <w:r>
          <w:rPr>
            <w:rFonts w:asciiTheme="minorHAnsi" w:eastAsiaTheme="minorEastAsia" w:hAnsiTheme="minorHAnsi" w:cstheme="minorBidi"/>
            <w:smallCaps w:val="0"/>
            <w:noProof/>
            <w:sz w:val="21"/>
            <w:szCs w:val="22"/>
          </w:rPr>
          <w:tab/>
        </w:r>
        <w:r w:rsidRPr="00127E73">
          <w:rPr>
            <w:rStyle w:val="af5"/>
            <w:noProof/>
          </w:rPr>
          <w:t>XGBoost算法</w:t>
        </w:r>
        <w:r>
          <w:rPr>
            <w:noProof/>
            <w:webHidden/>
          </w:rPr>
          <w:tab/>
        </w:r>
        <w:r>
          <w:rPr>
            <w:noProof/>
            <w:webHidden/>
          </w:rPr>
          <w:fldChar w:fldCharType="begin"/>
        </w:r>
        <w:r>
          <w:rPr>
            <w:noProof/>
            <w:webHidden/>
          </w:rPr>
          <w:instrText xml:space="preserve"> PAGEREF _Toc121087766 \h </w:instrText>
        </w:r>
        <w:r>
          <w:rPr>
            <w:noProof/>
            <w:webHidden/>
          </w:rPr>
        </w:r>
        <w:r>
          <w:rPr>
            <w:noProof/>
            <w:webHidden/>
          </w:rPr>
          <w:fldChar w:fldCharType="separate"/>
        </w:r>
        <w:r>
          <w:rPr>
            <w:noProof/>
            <w:webHidden/>
          </w:rPr>
          <w:t>6</w:t>
        </w:r>
        <w:r>
          <w:rPr>
            <w:noProof/>
            <w:webHidden/>
          </w:rPr>
          <w:fldChar w:fldCharType="end"/>
        </w:r>
      </w:hyperlink>
    </w:p>
    <w:p w14:paraId="6D391303" w14:textId="4D01C86F"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67" w:history="1">
        <w:r w:rsidRPr="00127E73">
          <w:rPr>
            <w:rStyle w:val="af5"/>
            <w:rFonts w:ascii="Times New Roman" w:hAnsi="Times New Roman"/>
            <w:noProof/>
          </w:rPr>
          <w:t>2.3</w:t>
        </w:r>
        <w:r>
          <w:rPr>
            <w:rFonts w:asciiTheme="minorHAnsi" w:eastAsiaTheme="minorEastAsia" w:hAnsiTheme="minorHAnsi" w:cstheme="minorBidi"/>
            <w:smallCaps w:val="0"/>
            <w:noProof/>
            <w:sz w:val="21"/>
            <w:szCs w:val="22"/>
          </w:rPr>
          <w:tab/>
        </w:r>
        <w:r w:rsidRPr="00127E73">
          <w:rPr>
            <w:rStyle w:val="af5"/>
            <w:noProof/>
          </w:rPr>
          <w:t>本章小结</w:t>
        </w:r>
        <w:r>
          <w:rPr>
            <w:noProof/>
            <w:webHidden/>
          </w:rPr>
          <w:tab/>
        </w:r>
        <w:r>
          <w:rPr>
            <w:noProof/>
            <w:webHidden/>
          </w:rPr>
          <w:fldChar w:fldCharType="begin"/>
        </w:r>
        <w:r>
          <w:rPr>
            <w:noProof/>
            <w:webHidden/>
          </w:rPr>
          <w:instrText xml:space="preserve"> PAGEREF _Toc121087767 \h </w:instrText>
        </w:r>
        <w:r>
          <w:rPr>
            <w:noProof/>
            <w:webHidden/>
          </w:rPr>
        </w:r>
        <w:r>
          <w:rPr>
            <w:noProof/>
            <w:webHidden/>
          </w:rPr>
          <w:fldChar w:fldCharType="separate"/>
        </w:r>
        <w:r>
          <w:rPr>
            <w:noProof/>
            <w:webHidden/>
          </w:rPr>
          <w:t>6</w:t>
        </w:r>
        <w:r>
          <w:rPr>
            <w:noProof/>
            <w:webHidden/>
          </w:rPr>
          <w:fldChar w:fldCharType="end"/>
        </w:r>
      </w:hyperlink>
    </w:p>
    <w:p w14:paraId="419B4E9B" w14:textId="12FAB74C" w:rsidR="006567E7" w:rsidRDefault="006567E7">
      <w:pPr>
        <w:pStyle w:val="TOC1"/>
        <w:rPr>
          <w:rFonts w:asciiTheme="minorHAnsi" w:eastAsiaTheme="minorEastAsia" w:hAnsiTheme="minorHAnsi" w:cstheme="minorBidi"/>
          <w:b w:val="0"/>
          <w:bCs w:val="0"/>
          <w:caps w:val="0"/>
          <w:noProof/>
          <w:sz w:val="21"/>
          <w:szCs w:val="22"/>
        </w:rPr>
      </w:pPr>
      <w:hyperlink w:anchor="_Toc121087768" w:history="1">
        <w:r w:rsidRPr="00127E73">
          <w:rPr>
            <w:rStyle w:val="af5"/>
            <w:noProof/>
          </w:rPr>
          <w:t>3</w:t>
        </w:r>
        <w:r>
          <w:rPr>
            <w:rFonts w:asciiTheme="minorHAnsi" w:eastAsiaTheme="minorEastAsia" w:hAnsiTheme="minorHAnsi" w:cstheme="minorBidi"/>
            <w:b w:val="0"/>
            <w:bCs w:val="0"/>
            <w:caps w:val="0"/>
            <w:noProof/>
            <w:sz w:val="21"/>
            <w:szCs w:val="22"/>
          </w:rPr>
          <w:tab/>
        </w:r>
        <w:r w:rsidRPr="00127E73">
          <w:rPr>
            <w:rStyle w:val="af5"/>
            <w:noProof/>
          </w:rPr>
          <w:t>航班延误系统的需求分析</w:t>
        </w:r>
        <w:r>
          <w:rPr>
            <w:noProof/>
            <w:webHidden/>
          </w:rPr>
          <w:tab/>
        </w:r>
        <w:r>
          <w:rPr>
            <w:noProof/>
            <w:webHidden/>
          </w:rPr>
          <w:fldChar w:fldCharType="begin"/>
        </w:r>
        <w:r>
          <w:rPr>
            <w:noProof/>
            <w:webHidden/>
          </w:rPr>
          <w:instrText xml:space="preserve"> PAGEREF _Toc121087768 \h </w:instrText>
        </w:r>
        <w:r>
          <w:rPr>
            <w:noProof/>
            <w:webHidden/>
          </w:rPr>
        </w:r>
        <w:r>
          <w:rPr>
            <w:noProof/>
            <w:webHidden/>
          </w:rPr>
          <w:fldChar w:fldCharType="separate"/>
        </w:r>
        <w:r>
          <w:rPr>
            <w:noProof/>
            <w:webHidden/>
          </w:rPr>
          <w:t>7</w:t>
        </w:r>
        <w:r>
          <w:rPr>
            <w:noProof/>
            <w:webHidden/>
          </w:rPr>
          <w:fldChar w:fldCharType="end"/>
        </w:r>
      </w:hyperlink>
    </w:p>
    <w:p w14:paraId="7E23552A" w14:textId="38286A4D"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69" w:history="1">
        <w:r w:rsidRPr="00127E73">
          <w:rPr>
            <w:rStyle w:val="af5"/>
            <w:rFonts w:ascii="Times New Roman" w:hAnsi="Times New Roman"/>
            <w:noProof/>
          </w:rPr>
          <w:t>3.1</w:t>
        </w:r>
        <w:r>
          <w:rPr>
            <w:rFonts w:asciiTheme="minorHAnsi" w:eastAsiaTheme="minorEastAsia" w:hAnsiTheme="minorHAnsi" w:cstheme="minorBidi"/>
            <w:smallCaps w:val="0"/>
            <w:noProof/>
            <w:sz w:val="21"/>
            <w:szCs w:val="22"/>
          </w:rPr>
          <w:tab/>
        </w:r>
        <w:r w:rsidRPr="00127E73">
          <w:rPr>
            <w:rStyle w:val="af5"/>
            <w:noProof/>
          </w:rPr>
          <w:t>功能性分析</w:t>
        </w:r>
        <w:r>
          <w:rPr>
            <w:noProof/>
            <w:webHidden/>
          </w:rPr>
          <w:tab/>
        </w:r>
        <w:r>
          <w:rPr>
            <w:noProof/>
            <w:webHidden/>
          </w:rPr>
          <w:fldChar w:fldCharType="begin"/>
        </w:r>
        <w:r>
          <w:rPr>
            <w:noProof/>
            <w:webHidden/>
          </w:rPr>
          <w:instrText xml:space="preserve"> PAGEREF _Toc121087769 \h </w:instrText>
        </w:r>
        <w:r>
          <w:rPr>
            <w:noProof/>
            <w:webHidden/>
          </w:rPr>
        </w:r>
        <w:r>
          <w:rPr>
            <w:noProof/>
            <w:webHidden/>
          </w:rPr>
          <w:fldChar w:fldCharType="separate"/>
        </w:r>
        <w:r>
          <w:rPr>
            <w:noProof/>
            <w:webHidden/>
          </w:rPr>
          <w:t>7</w:t>
        </w:r>
        <w:r>
          <w:rPr>
            <w:noProof/>
            <w:webHidden/>
          </w:rPr>
          <w:fldChar w:fldCharType="end"/>
        </w:r>
      </w:hyperlink>
    </w:p>
    <w:p w14:paraId="2C8729B0" w14:textId="41CAB4D5" w:rsidR="006567E7" w:rsidRDefault="006567E7">
      <w:pPr>
        <w:pStyle w:val="TOC3"/>
        <w:rPr>
          <w:rFonts w:asciiTheme="minorHAnsi" w:eastAsiaTheme="minorEastAsia" w:hAnsiTheme="minorHAnsi" w:cstheme="minorBidi"/>
          <w:iCs w:val="0"/>
          <w:noProof/>
          <w:sz w:val="21"/>
          <w:szCs w:val="22"/>
        </w:rPr>
      </w:pPr>
      <w:hyperlink w:anchor="_Toc121087770" w:history="1">
        <w:r w:rsidRPr="00127E73">
          <w:rPr>
            <w:rStyle w:val="af5"/>
            <w:noProof/>
          </w:rPr>
          <w:t>3.1.1用户管理登录注册功能</w:t>
        </w:r>
        <w:r>
          <w:rPr>
            <w:noProof/>
            <w:webHidden/>
          </w:rPr>
          <w:tab/>
        </w:r>
        <w:r>
          <w:rPr>
            <w:noProof/>
            <w:webHidden/>
          </w:rPr>
          <w:fldChar w:fldCharType="begin"/>
        </w:r>
        <w:r>
          <w:rPr>
            <w:noProof/>
            <w:webHidden/>
          </w:rPr>
          <w:instrText xml:space="preserve"> PAGEREF _Toc121087770 \h </w:instrText>
        </w:r>
        <w:r>
          <w:rPr>
            <w:noProof/>
            <w:webHidden/>
          </w:rPr>
        </w:r>
        <w:r>
          <w:rPr>
            <w:noProof/>
            <w:webHidden/>
          </w:rPr>
          <w:fldChar w:fldCharType="separate"/>
        </w:r>
        <w:r>
          <w:rPr>
            <w:noProof/>
            <w:webHidden/>
          </w:rPr>
          <w:t>7</w:t>
        </w:r>
        <w:r>
          <w:rPr>
            <w:noProof/>
            <w:webHidden/>
          </w:rPr>
          <w:fldChar w:fldCharType="end"/>
        </w:r>
      </w:hyperlink>
    </w:p>
    <w:p w14:paraId="58572179" w14:textId="54AD5159" w:rsidR="006567E7" w:rsidRDefault="006567E7">
      <w:pPr>
        <w:pStyle w:val="TOC3"/>
        <w:rPr>
          <w:rFonts w:asciiTheme="minorHAnsi" w:eastAsiaTheme="minorEastAsia" w:hAnsiTheme="minorHAnsi" w:cstheme="minorBidi"/>
          <w:iCs w:val="0"/>
          <w:noProof/>
          <w:sz w:val="21"/>
          <w:szCs w:val="22"/>
        </w:rPr>
      </w:pPr>
      <w:hyperlink w:anchor="_Toc121087771" w:history="1">
        <w:r w:rsidRPr="00127E73">
          <w:rPr>
            <w:rStyle w:val="af5"/>
            <w:noProof/>
          </w:rPr>
          <w:t>3.1.2气象预测功能</w:t>
        </w:r>
        <w:r>
          <w:rPr>
            <w:noProof/>
            <w:webHidden/>
          </w:rPr>
          <w:tab/>
        </w:r>
        <w:r>
          <w:rPr>
            <w:noProof/>
            <w:webHidden/>
          </w:rPr>
          <w:fldChar w:fldCharType="begin"/>
        </w:r>
        <w:r>
          <w:rPr>
            <w:noProof/>
            <w:webHidden/>
          </w:rPr>
          <w:instrText xml:space="preserve"> PAGEREF _Toc121087771 \h </w:instrText>
        </w:r>
        <w:r>
          <w:rPr>
            <w:noProof/>
            <w:webHidden/>
          </w:rPr>
        </w:r>
        <w:r>
          <w:rPr>
            <w:noProof/>
            <w:webHidden/>
          </w:rPr>
          <w:fldChar w:fldCharType="separate"/>
        </w:r>
        <w:r>
          <w:rPr>
            <w:noProof/>
            <w:webHidden/>
          </w:rPr>
          <w:t>8</w:t>
        </w:r>
        <w:r>
          <w:rPr>
            <w:noProof/>
            <w:webHidden/>
          </w:rPr>
          <w:fldChar w:fldCharType="end"/>
        </w:r>
      </w:hyperlink>
    </w:p>
    <w:p w14:paraId="21AC0550" w14:textId="4848DC99" w:rsidR="006567E7" w:rsidRDefault="006567E7">
      <w:pPr>
        <w:pStyle w:val="TOC3"/>
        <w:rPr>
          <w:rFonts w:asciiTheme="minorHAnsi" w:eastAsiaTheme="minorEastAsia" w:hAnsiTheme="minorHAnsi" w:cstheme="minorBidi"/>
          <w:iCs w:val="0"/>
          <w:noProof/>
          <w:sz w:val="21"/>
          <w:szCs w:val="22"/>
        </w:rPr>
      </w:pPr>
      <w:hyperlink w:anchor="_Toc121087772" w:history="1">
        <w:r w:rsidRPr="00127E73">
          <w:rPr>
            <w:rStyle w:val="af5"/>
            <w:noProof/>
          </w:rPr>
          <w:t>3.1.3航班延误预测功能</w:t>
        </w:r>
        <w:r>
          <w:rPr>
            <w:noProof/>
            <w:webHidden/>
          </w:rPr>
          <w:tab/>
        </w:r>
        <w:r>
          <w:rPr>
            <w:noProof/>
            <w:webHidden/>
          </w:rPr>
          <w:fldChar w:fldCharType="begin"/>
        </w:r>
        <w:r>
          <w:rPr>
            <w:noProof/>
            <w:webHidden/>
          </w:rPr>
          <w:instrText xml:space="preserve"> PAGEREF _Toc121087772 \h </w:instrText>
        </w:r>
        <w:r>
          <w:rPr>
            <w:noProof/>
            <w:webHidden/>
          </w:rPr>
        </w:r>
        <w:r>
          <w:rPr>
            <w:noProof/>
            <w:webHidden/>
          </w:rPr>
          <w:fldChar w:fldCharType="separate"/>
        </w:r>
        <w:r>
          <w:rPr>
            <w:noProof/>
            <w:webHidden/>
          </w:rPr>
          <w:t>8</w:t>
        </w:r>
        <w:r>
          <w:rPr>
            <w:noProof/>
            <w:webHidden/>
          </w:rPr>
          <w:fldChar w:fldCharType="end"/>
        </w:r>
      </w:hyperlink>
    </w:p>
    <w:p w14:paraId="5F54862F" w14:textId="5EBC607D"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73" w:history="1">
        <w:r w:rsidRPr="00127E73">
          <w:rPr>
            <w:rStyle w:val="af5"/>
            <w:rFonts w:ascii="Times New Roman" w:hAnsi="Times New Roman"/>
            <w:noProof/>
          </w:rPr>
          <w:t>3.2</w:t>
        </w:r>
        <w:r>
          <w:rPr>
            <w:rFonts w:asciiTheme="minorHAnsi" w:eastAsiaTheme="minorEastAsia" w:hAnsiTheme="minorHAnsi" w:cstheme="minorBidi"/>
            <w:smallCaps w:val="0"/>
            <w:noProof/>
            <w:sz w:val="21"/>
            <w:szCs w:val="22"/>
          </w:rPr>
          <w:tab/>
        </w:r>
        <w:r w:rsidRPr="00127E73">
          <w:rPr>
            <w:rStyle w:val="af5"/>
            <w:noProof/>
          </w:rPr>
          <w:t>非功能性需求</w:t>
        </w:r>
        <w:r>
          <w:rPr>
            <w:noProof/>
            <w:webHidden/>
          </w:rPr>
          <w:tab/>
        </w:r>
        <w:r>
          <w:rPr>
            <w:noProof/>
            <w:webHidden/>
          </w:rPr>
          <w:fldChar w:fldCharType="begin"/>
        </w:r>
        <w:r>
          <w:rPr>
            <w:noProof/>
            <w:webHidden/>
          </w:rPr>
          <w:instrText xml:space="preserve"> PAGEREF _Toc121087773 \h </w:instrText>
        </w:r>
        <w:r>
          <w:rPr>
            <w:noProof/>
            <w:webHidden/>
          </w:rPr>
        </w:r>
        <w:r>
          <w:rPr>
            <w:noProof/>
            <w:webHidden/>
          </w:rPr>
          <w:fldChar w:fldCharType="separate"/>
        </w:r>
        <w:r>
          <w:rPr>
            <w:noProof/>
            <w:webHidden/>
          </w:rPr>
          <w:t>8</w:t>
        </w:r>
        <w:r>
          <w:rPr>
            <w:noProof/>
            <w:webHidden/>
          </w:rPr>
          <w:fldChar w:fldCharType="end"/>
        </w:r>
      </w:hyperlink>
    </w:p>
    <w:p w14:paraId="48AC94C9" w14:textId="12997809"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774" w:history="1">
        <w:r w:rsidRPr="00127E73">
          <w:rPr>
            <w:rStyle w:val="af5"/>
            <w:noProof/>
          </w:rPr>
          <w:t>3.2.1</w:t>
        </w:r>
        <w:r>
          <w:rPr>
            <w:rFonts w:asciiTheme="minorHAnsi" w:eastAsiaTheme="minorEastAsia" w:hAnsiTheme="minorHAnsi" w:cstheme="minorBidi"/>
            <w:iCs w:val="0"/>
            <w:noProof/>
            <w:sz w:val="21"/>
            <w:szCs w:val="22"/>
          </w:rPr>
          <w:tab/>
        </w:r>
        <w:r w:rsidRPr="00127E73">
          <w:rPr>
            <w:rStyle w:val="af5"/>
            <w:noProof/>
          </w:rPr>
          <w:t>数据的准确性</w:t>
        </w:r>
        <w:r>
          <w:rPr>
            <w:noProof/>
            <w:webHidden/>
          </w:rPr>
          <w:tab/>
        </w:r>
        <w:r>
          <w:rPr>
            <w:noProof/>
            <w:webHidden/>
          </w:rPr>
          <w:fldChar w:fldCharType="begin"/>
        </w:r>
        <w:r>
          <w:rPr>
            <w:noProof/>
            <w:webHidden/>
          </w:rPr>
          <w:instrText xml:space="preserve"> PAGEREF _Toc121087774 \h </w:instrText>
        </w:r>
        <w:r>
          <w:rPr>
            <w:noProof/>
            <w:webHidden/>
          </w:rPr>
        </w:r>
        <w:r>
          <w:rPr>
            <w:noProof/>
            <w:webHidden/>
          </w:rPr>
          <w:fldChar w:fldCharType="separate"/>
        </w:r>
        <w:r>
          <w:rPr>
            <w:noProof/>
            <w:webHidden/>
          </w:rPr>
          <w:t>8</w:t>
        </w:r>
        <w:r>
          <w:rPr>
            <w:noProof/>
            <w:webHidden/>
          </w:rPr>
          <w:fldChar w:fldCharType="end"/>
        </w:r>
      </w:hyperlink>
    </w:p>
    <w:p w14:paraId="1FD4C973" w14:textId="78A8D854" w:rsidR="006567E7" w:rsidRDefault="006567E7">
      <w:pPr>
        <w:pStyle w:val="TOC3"/>
        <w:rPr>
          <w:rFonts w:asciiTheme="minorHAnsi" w:eastAsiaTheme="minorEastAsia" w:hAnsiTheme="minorHAnsi" w:cstheme="minorBidi"/>
          <w:iCs w:val="0"/>
          <w:noProof/>
          <w:sz w:val="21"/>
          <w:szCs w:val="22"/>
        </w:rPr>
      </w:pPr>
      <w:hyperlink w:anchor="_Toc121087775" w:history="1">
        <w:r w:rsidRPr="00127E73">
          <w:rPr>
            <w:rStyle w:val="af5"/>
            <w:noProof/>
          </w:rPr>
          <w:t>3.2.2用户界面</w:t>
        </w:r>
        <w:r>
          <w:rPr>
            <w:noProof/>
            <w:webHidden/>
          </w:rPr>
          <w:tab/>
        </w:r>
        <w:r>
          <w:rPr>
            <w:noProof/>
            <w:webHidden/>
          </w:rPr>
          <w:fldChar w:fldCharType="begin"/>
        </w:r>
        <w:r>
          <w:rPr>
            <w:noProof/>
            <w:webHidden/>
          </w:rPr>
          <w:instrText xml:space="preserve"> PAGEREF _Toc121087775 \h </w:instrText>
        </w:r>
        <w:r>
          <w:rPr>
            <w:noProof/>
            <w:webHidden/>
          </w:rPr>
        </w:r>
        <w:r>
          <w:rPr>
            <w:noProof/>
            <w:webHidden/>
          </w:rPr>
          <w:fldChar w:fldCharType="separate"/>
        </w:r>
        <w:r>
          <w:rPr>
            <w:noProof/>
            <w:webHidden/>
          </w:rPr>
          <w:t>8</w:t>
        </w:r>
        <w:r>
          <w:rPr>
            <w:noProof/>
            <w:webHidden/>
          </w:rPr>
          <w:fldChar w:fldCharType="end"/>
        </w:r>
      </w:hyperlink>
    </w:p>
    <w:p w14:paraId="4140FFDE" w14:textId="0BEDCE97" w:rsidR="006567E7" w:rsidRDefault="006567E7">
      <w:pPr>
        <w:pStyle w:val="TOC3"/>
        <w:rPr>
          <w:rFonts w:asciiTheme="minorHAnsi" w:eastAsiaTheme="minorEastAsia" w:hAnsiTheme="minorHAnsi" w:cstheme="minorBidi"/>
          <w:iCs w:val="0"/>
          <w:noProof/>
          <w:sz w:val="21"/>
          <w:szCs w:val="22"/>
        </w:rPr>
      </w:pPr>
      <w:hyperlink w:anchor="_Toc121087776" w:history="1">
        <w:r w:rsidRPr="00127E73">
          <w:rPr>
            <w:rStyle w:val="af5"/>
            <w:noProof/>
          </w:rPr>
          <w:t>3.2.3故障恢复</w:t>
        </w:r>
        <w:r>
          <w:rPr>
            <w:noProof/>
            <w:webHidden/>
          </w:rPr>
          <w:tab/>
        </w:r>
        <w:r>
          <w:rPr>
            <w:noProof/>
            <w:webHidden/>
          </w:rPr>
          <w:fldChar w:fldCharType="begin"/>
        </w:r>
        <w:r>
          <w:rPr>
            <w:noProof/>
            <w:webHidden/>
          </w:rPr>
          <w:instrText xml:space="preserve"> PAGEREF _Toc121087776 \h </w:instrText>
        </w:r>
        <w:r>
          <w:rPr>
            <w:noProof/>
            <w:webHidden/>
          </w:rPr>
        </w:r>
        <w:r>
          <w:rPr>
            <w:noProof/>
            <w:webHidden/>
          </w:rPr>
          <w:fldChar w:fldCharType="separate"/>
        </w:r>
        <w:r>
          <w:rPr>
            <w:noProof/>
            <w:webHidden/>
          </w:rPr>
          <w:t>9</w:t>
        </w:r>
        <w:r>
          <w:rPr>
            <w:noProof/>
            <w:webHidden/>
          </w:rPr>
          <w:fldChar w:fldCharType="end"/>
        </w:r>
      </w:hyperlink>
    </w:p>
    <w:p w14:paraId="75A4BF3D" w14:textId="1CF3A7B9" w:rsidR="006567E7" w:rsidRDefault="006567E7">
      <w:pPr>
        <w:pStyle w:val="TOC1"/>
        <w:rPr>
          <w:rFonts w:asciiTheme="minorHAnsi" w:eastAsiaTheme="minorEastAsia" w:hAnsiTheme="minorHAnsi" w:cstheme="minorBidi"/>
          <w:b w:val="0"/>
          <w:bCs w:val="0"/>
          <w:caps w:val="0"/>
          <w:noProof/>
          <w:sz w:val="21"/>
          <w:szCs w:val="22"/>
        </w:rPr>
      </w:pPr>
      <w:hyperlink w:anchor="_Toc121087777" w:history="1">
        <w:r w:rsidRPr="00127E73">
          <w:rPr>
            <w:rStyle w:val="af5"/>
            <w:noProof/>
          </w:rPr>
          <w:t>4</w:t>
        </w:r>
        <w:r>
          <w:rPr>
            <w:rFonts w:asciiTheme="minorHAnsi" w:eastAsiaTheme="minorEastAsia" w:hAnsiTheme="minorHAnsi" w:cstheme="minorBidi"/>
            <w:b w:val="0"/>
            <w:bCs w:val="0"/>
            <w:caps w:val="0"/>
            <w:noProof/>
            <w:sz w:val="21"/>
            <w:szCs w:val="22"/>
          </w:rPr>
          <w:tab/>
        </w:r>
        <w:r w:rsidRPr="00127E73">
          <w:rPr>
            <w:rStyle w:val="af5"/>
            <w:noProof/>
          </w:rPr>
          <w:t>航班延误预测算法的设计实现</w:t>
        </w:r>
        <w:r>
          <w:rPr>
            <w:noProof/>
            <w:webHidden/>
          </w:rPr>
          <w:tab/>
        </w:r>
        <w:r>
          <w:rPr>
            <w:noProof/>
            <w:webHidden/>
          </w:rPr>
          <w:fldChar w:fldCharType="begin"/>
        </w:r>
        <w:r>
          <w:rPr>
            <w:noProof/>
            <w:webHidden/>
          </w:rPr>
          <w:instrText xml:space="preserve"> PAGEREF _Toc121087777 \h </w:instrText>
        </w:r>
        <w:r>
          <w:rPr>
            <w:noProof/>
            <w:webHidden/>
          </w:rPr>
        </w:r>
        <w:r>
          <w:rPr>
            <w:noProof/>
            <w:webHidden/>
          </w:rPr>
          <w:fldChar w:fldCharType="separate"/>
        </w:r>
        <w:r>
          <w:rPr>
            <w:noProof/>
            <w:webHidden/>
          </w:rPr>
          <w:t>10</w:t>
        </w:r>
        <w:r>
          <w:rPr>
            <w:noProof/>
            <w:webHidden/>
          </w:rPr>
          <w:fldChar w:fldCharType="end"/>
        </w:r>
      </w:hyperlink>
    </w:p>
    <w:p w14:paraId="4C496DF6" w14:textId="5B6794C7"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78" w:history="1">
        <w:r w:rsidRPr="00127E73">
          <w:rPr>
            <w:rStyle w:val="af5"/>
            <w:rFonts w:ascii="Times New Roman" w:hAnsi="Times New Roman"/>
            <w:noProof/>
          </w:rPr>
          <w:t>4.1</w:t>
        </w:r>
        <w:r>
          <w:rPr>
            <w:rFonts w:asciiTheme="minorHAnsi" w:eastAsiaTheme="minorEastAsia" w:hAnsiTheme="minorHAnsi" w:cstheme="minorBidi"/>
            <w:smallCaps w:val="0"/>
            <w:noProof/>
            <w:sz w:val="21"/>
            <w:szCs w:val="22"/>
          </w:rPr>
          <w:tab/>
        </w:r>
        <w:r w:rsidRPr="00127E73">
          <w:rPr>
            <w:rStyle w:val="af5"/>
            <w:noProof/>
          </w:rPr>
          <w:t>数据集</w:t>
        </w:r>
        <w:r>
          <w:rPr>
            <w:noProof/>
            <w:webHidden/>
          </w:rPr>
          <w:tab/>
        </w:r>
        <w:r>
          <w:rPr>
            <w:noProof/>
            <w:webHidden/>
          </w:rPr>
          <w:fldChar w:fldCharType="begin"/>
        </w:r>
        <w:r>
          <w:rPr>
            <w:noProof/>
            <w:webHidden/>
          </w:rPr>
          <w:instrText xml:space="preserve"> PAGEREF _Toc121087778 \h </w:instrText>
        </w:r>
        <w:r>
          <w:rPr>
            <w:noProof/>
            <w:webHidden/>
          </w:rPr>
        </w:r>
        <w:r>
          <w:rPr>
            <w:noProof/>
            <w:webHidden/>
          </w:rPr>
          <w:fldChar w:fldCharType="separate"/>
        </w:r>
        <w:r>
          <w:rPr>
            <w:noProof/>
            <w:webHidden/>
          </w:rPr>
          <w:t>10</w:t>
        </w:r>
        <w:r>
          <w:rPr>
            <w:noProof/>
            <w:webHidden/>
          </w:rPr>
          <w:fldChar w:fldCharType="end"/>
        </w:r>
      </w:hyperlink>
    </w:p>
    <w:p w14:paraId="380C584D" w14:textId="1ACEC306" w:rsidR="006567E7" w:rsidRDefault="006567E7">
      <w:pPr>
        <w:pStyle w:val="TOC3"/>
        <w:rPr>
          <w:rFonts w:asciiTheme="minorHAnsi" w:eastAsiaTheme="minorEastAsia" w:hAnsiTheme="minorHAnsi" w:cstheme="minorBidi"/>
          <w:iCs w:val="0"/>
          <w:noProof/>
          <w:sz w:val="21"/>
          <w:szCs w:val="22"/>
        </w:rPr>
      </w:pPr>
      <w:hyperlink w:anchor="_Toc121087779" w:history="1">
        <w:r w:rsidRPr="00127E73">
          <w:rPr>
            <w:rStyle w:val="af5"/>
            <w:noProof/>
          </w:rPr>
          <w:t>4.1.1数据获取</w:t>
        </w:r>
        <w:r>
          <w:rPr>
            <w:noProof/>
            <w:webHidden/>
          </w:rPr>
          <w:tab/>
        </w:r>
        <w:r>
          <w:rPr>
            <w:noProof/>
            <w:webHidden/>
          </w:rPr>
          <w:fldChar w:fldCharType="begin"/>
        </w:r>
        <w:r>
          <w:rPr>
            <w:noProof/>
            <w:webHidden/>
          </w:rPr>
          <w:instrText xml:space="preserve"> PAGEREF _Toc121087779 \h </w:instrText>
        </w:r>
        <w:r>
          <w:rPr>
            <w:noProof/>
            <w:webHidden/>
          </w:rPr>
        </w:r>
        <w:r>
          <w:rPr>
            <w:noProof/>
            <w:webHidden/>
          </w:rPr>
          <w:fldChar w:fldCharType="separate"/>
        </w:r>
        <w:r>
          <w:rPr>
            <w:noProof/>
            <w:webHidden/>
          </w:rPr>
          <w:t>10</w:t>
        </w:r>
        <w:r>
          <w:rPr>
            <w:noProof/>
            <w:webHidden/>
          </w:rPr>
          <w:fldChar w:fldCharType="end"/>
        </w:r>
      </w:hyperlink>
    </w:p>
    <w:p w14:paraId="4CA444F5" w14:textId="3B4BDECC" w:rsidR="006567E7" w:rsidRDefault="006567E7">
      <w:pPr>
        <w:pStyle w:val="TOC3"/>
        <w:rPr>
          <w:rFonts w:asciiTheme="minorHAnsi" w:eastAsiaTheme="minorEastAsia" w:hAnsiTheme="minorHAnsi" w:cstheme="minorBidi"/>
          <w:iCs w:val="0"/>
          <w:noProof/>
          <w:sz w:val="21"/>
          <w:szCs w:val="22"/>
        </w:rPr>
      </w:pPr>
      <w:hyperlink w:anchor="_Toc121087780" w:history="1">
        <w:r w:rsidRPr="00127E73">
          <w:rPr>
            <w:rStyle w:val="af5"/>
            <w:noProof/>
          </w:rPr>
          <w:t>4.1.2数据处理</w:t>
        </w:r>
        <w:r>
          <w:rPr>
            <w:noProof/>
            <w:webHidden/>
          </w:rPr>
          <w:tab/>
        </w:r>
        <w:r>
          <w:rPr>
            <w:noProof/>
            <w:webHidden/>
          </w:rPr>
          <w:fldChar w:fldCharType="begin"/>
        </w:r>
        <w:r>
          <w:rPr>
            <w:noProof/>
            <w:webHidden/>
          </w:rPr>
          <w:instrText xml:space="preserve"> PAGEREF _Toc121087780 \h </w:instrText>
        </w:r>
        <w:r>
          <w:rPr>
            <w:noProof/>
            <w:webHidden/>
          </w:rPr>
        </w:r>
        <w:r>
          <w:rPr>
            <w:noProof/>
            <w:webHidden/>
          </w:rPr>
          <w:fldChar w:fldCharType="separate"/>
        </w:r>
        <w:r>
          <w:rPr>
            <w:noProof/>
            <w:webHidden/>
          </w:rPr>
          <w:t>10</w:t>
        </w:r>
        <w:r>
          <w:rPr>
            <w:noProof/>
            <w:webHidden/>
          </w:rPr>
          <w:fldChar w:fldCharType="end"/>
        </w:r>
      </w:hyperlink>
    </w:p>
    <w:p w14:paraId="54F653AE" w14:textId="02FFFC9D"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81" w:history="1">
        <w:r w:rsidRPr="00127E73">
          <w:rPr>
            <w:rStyle w:val="af5"/>
            <w:rFonts w:ascii="Times New Roman" w:hAnsi="Times New Roman"/>
            <w:noProof/>
          </w:rPr>
          <w:t>4.2</w:t>
        </w:r>
        <w:r>
          <w:rPr>
            <w:rFonts w:asciiTheme="minorHAnsi" w:eastAsiaTheme="minorEastAsia" w:hAnsiTheme="minorHAnsi" w:cstheme="minorBidi"/>
            <w:smallCaps w:val="0"/>
            <w:noProof/>
            <w:sz w:val="21"/>
            <w:szCs w:val="22"/>
          </w:rPr>
          <w:tab/>
        </w:r>
        <w:r w:rsidRPr="00127E73">
          <w:rPr>
            <w:rStyle w:val="af5"/>
            <w:noProof/>
          </w:rPr>
          <w:t>特征工程</w:t>
        </w:r>
        <w:r>
          <w:rPr>
            <w:noProof/>
            <w:webHidden/>
          </w:rPr>
          <w:tab/>
        </w:r>
        <w:r>
          <w:rPr>
            <w:noProof/>
            <w:webHidden/>
          </w:rPr>
          <w:fldChar w:fldCharType="begin"/>
        </w:r>
        <w:r>
          <w:rPr>
            <w:noProof/>
            <w:webHidden/>
          </w:rPr>
          <w:instrText xml:space="preserve"> PAGEREF _Toc121087781 \h </w:instrText>
        </w:r>
        <w:r>
          <w:rPr>
            <w:noProof/>
            <w:webHidden/>
          </w:rPr>
        </w:r>
        <w:r>
          <w:rPr>
            <w:noProof/>
            <w:webHidden/>
          </w:rPr>
          <w:fldChar w:fldCharType="separate"/>
        </w:r>
        <w:r>
          <w:rPr>
            <w:noProof/>
            <w:webHidden/>
          </w:rPr>
          <w:t>10</w:t>
        </w:r>
        <w:r>
          <w:rPr>
            <w:noProof/>
            <w:webHidden/>
          </w:rPr>
          <w:fldChar w:fldCharType="end"/>
        </w:r>
      </w:hyperlink>
    </w:p>
    <w:p w14:paraId="08F50A8A" w14:textId="35BC2773"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82" w:history="1">
        <w:r w:rsidRPr="00127E73">
          <w:rPr>
            <w:rStyle w:val="af5"/>
            <w:rFonts w:ascii="Times New Roman" w:hAnsi="Times New Roman"/>
            <w:noProof/>
          </w:rPr>
          <w:t>4.3</w:t>
        </w:r>
        <w:r>
          <w:rPr>
            <w:rFonts w:asciiTheme="minorHAnsi" w:eastAsiaTheme="minorEastAsia" w:hAnsiTheme="minorHAnsi" w:cstheme="minorBidi"/>
            <w:smallCaps w:val="0"/>
            <w:noProof/>
            <w:sz w:val="21"/>
            <w:szCs w:val="22"/>
          </w:rPr>
          <w:tab/>
        </w:r>
        <w:r w:rsidRPr="00127E73">
          <w:rPr>
            <w:rStyle w:val="af5"/>
            <w:noProof/>
          </w:rPr>
          <w:t>模型训练与改进</w:t>
        </w:r>
        <w:r>
          <w:rPr>
            <w:noProof/>
            <w:webHidden/>
          </w:rPr>
          <w:tab/>
        </w:r>
        <w:r>
          <w:rPr>
            <w:noProof/>
            <w:webHidden/>
          </w:rPr>
          <w:fldChar w:fldCharType="begin"/>
        </w:r>
        <w:r>
          <w:rPr>
            <w:noProof/>
            <w:webHidden/>
          </w:rPr>
          <w:instrText xml:space="preserve"> PAGEREF _Toc121087782 \h </w:instrText>
        </w:r>
        <w:r>
          <w:rPr>
            <w:noProof/>
            <w:webHidden/>
          </w:rPr>
        </w:r>
        <w:r>
          <w:rPr>
            <w:noProof/>
            <w:webHidden/>
          </w:rPr>
          <w:fldChar w:fldCharType="separate"/>
        </w:r>
        <w:r>
          <w:rPr>
            <w:noProof/>
            <w:webHidden/>
          </w:rPr>
          <w:t>11</w:t>
        </w:r>
        <w:r>
          <w:rPr>
            <w:noProof/>
            <w:webHidden/>
          </w:rPr>
          <w:fldChar w:fldCharType="end"/>
        </w:r>
      </w:hyperlink>
    </w:p>
    <w:p w14:paraId="3BA1F8D2" w14:textId="2B973BB7" w:rsidR="006567E7" w:rsidRDefault="006567E7">
      <w:pPr>
        <w:pStyle w:val="TOC3"/>
        <w:rPr>
          <w:rFonts w:asciiTheme="minorHAnsi" w:eastAsiaTheme="minorEastAsia" w:hAnsiTheme="minorHAnsi" w:cstheme="minorBidi"/>
          <w:iCs w:val="0"/>
          <w:noProof/>
          <w:sz w:val="21"/>
          <w:szCs w:val="22"/>
        </w:rPr>
      </w:pPr>
      <w:hyperlink w:anchor="_Toc121087783" w:history="1">
        <w:r w:rsidRPr="00127E73">
          <w:rPr>
            <w:rStyle w:val="af5"/>
            <w:noProof/>
          </w:rPr>
          <w:t>4.3.1模型训练</w:t>
        </w:r>
        <w:r>
          <w:rPr>
            <w:noProof/>
            <w:webHidden/>
          </w:rPr>
          <w:tab/>
        </w:r>
        <w:r>
          <w:rPr>
            <w:noProof/>
            <w:webHidden/>
          </w:rPr>
          <w:fldChar w:fldCharType="begin"/>
        </w:r>
        <w:r>
          <w:rPr>
            <w:noProof/>
            <w:webHidden/>
          </w:rPr>
          <w:instrText xml:space="preserve"> PAGEREF _Toc121087783 \h </w:instrText>
        </w:r>
        <w:r>
          <w:rPr>
            <w:noProof/>
            <w:webHidden/>
          </w:rPr>
        </w:r>
        <w:r>
          <w:rPr>
            <w:noProof/>
            <w:webHidden/>
          </w:rPr>
          <w:fldChar w:fldCharType="separate"/>
        </w:r>
        <w:r>
          <w:rPr>
            <w:noProof/>
            <w:webHidden/>
          </w:rPr>
          <w:t>11</w:t>
        </w:r>
        <w:r>
          <w:rPr>
            <w:noProof/>
            <w:webHidden/>
          </w:rPr>
          <w:fldChar w:fldCharType="end"/>
        </w:r>
      </w:hyperlink>
    </w:p>
    <w:p w14:paraId="4FD35BF7" w14:textId="6BE70F1A" w:rsidR="006567E7" w:rsidRDefault="006567E7">
      <w:pPr>
        <w:pStyle w:val="TOC3"/>
        <w:rPr>
          <w:rFonts w:asciiTheme="minorHAnsi" w:eastAsiaTheme="minorEastAsia" w:hAnsiTheme="minorHAnsi" w:cstheme="minorBidi"/>
          <w:iCs w:val="0"/>
          <w:noProof/>
          <w:sz w:val="21"/>
          <w:szCs w:val="22"/>
        </w:rPr>
      </w:pPr>
      <w:hyperlink w:anchor="_Toc121087784" w:history="1">
        <w:r w:rsidRPr="00127E73">
          <w:rPr>
            <w:rStyle w:val="af5"/>
            <w:noProof/>
          </w:rPr>
          <w:t>4.3.2算法改进</w:t>
        </w:r>
        <w:r>
          <w:rPr>
            <w:noProof/>
            <w:webHidden/>
          </w:rPr>
          <w:tab/>
        </w:r>
        <w:r>
          <w:rPr>
            <w:noProof/>
            <w:webHidden/>
          </w:rPr>
          <w:fldChar w:fldCharType="begin"/>
        </w:r>
        <w:r>
          <w:rPr>
            <w:noProof/>
            <w:webHidden/>
          </w:rPr>
          <w:instrText xml:space="preserve"> PAGEREF _Toc121087784 \h </w:instrText>
        </w:r>
        <w:r>
          <w:rPr>
            <w:noProof/>
            <w:webHidden/>
          </w:rPr>
        </w:r>
        <w:r>
          <w:rPr>
            <w:noProof/>
            <w:webHidden/>
          </w:rPr>
          <w:fldChar w:fldCharType="separate"/>
        </w:r>
        <w:r>
          <w:rPr>
            <w:noProof/>
            <w:webHidden/>
          </w:rPr>
          <w:t>11</w:t>
        </w:r>
        <w:r>
          <w:rPr>
            <w:noProof/>
            <w:webHidden/>
          </w:rPr>
          <w:fldChar w:fldCharType="end"/>
        </w:r>
      </w:hyperlink>
    </w:p>
    <w:p w14:paraId="7A7BFE19" w14:textId="2D1ED652"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85" w:history="1">
        <w:r w:rsidRPr="00127E73">
          <w:rPr>
            <w:rStyle w:val="af5"/>
            <w:rFonts w:ascii="Times New Roman" w:hAnsi="Times New Roman"/>
            <w:noProof/>
          </w:rPr>
          <w:t>4.4</w:t>
        </w:r>
        <w:r>
          <w:rPr>
            <w:rFonts w:asciiTheme="minorHAnsi" w:eastAsiaTheme="minorEastAsia" w:hAnsiTheme="minorHAnsi" w:cstheme="minorBidi"/>
            <w:smallCaps w:val="0"/>
            <w:noProof/>
            <w:sz w:val="21"/>
            <w:szCs w:val="22"/>
          </w:rPr>
          <w:tab/>
        </w:r>
        <w:r w:rsidRPr="00127E73">
          <w:rPr>
            <w:rStyle w:val="af5"/>
            <w:noProof/>
          </w:rPr>
          <w:t>系统部署</w:t>
        </w:r>
        <w:r>
          <w:rPr>
            <w:noProof/>
            <w:webHidden/>
          </w:rPr>
          <w:tab/>
        </w:r>
        <w:r>
          <w:rPr>
            <w:noProof/>
            <w:webHidden/>
          </w:rPr>
          <w:fldChar w:fldCharType="begin"/>
        </w:r>
        <w:r>
          <w:rPr>
            <w:noProof/>
            <w:webHidden/>
          </w:rPr>
          <w:instrText xml:space="preserve"> PAGEREF _Toc121087785 \h </w:instrText>
        </w:r>
        <w:r>
          <w:rPr>
            <w:noProof/>
            <w:webHidden/>
          </w:rPr>
        </w:r>
        <w:r>
          <w:rPr>
            <w:noProof/>
            <w:webHidden/>
          </w:rPr>
          <w:fldChar w:fldCharType="separate"/>
        </w:r>
        <w:r>
          <w:rPr>
            <w:noProof/>
            <w:webHidden/>
          </w:rPr>
          <w:t>13</w:t>
        </w:r>
        <w:r>
          <w:rPr>
            <w:noProof/>
            <w:webHidden/>
          </w:rPr>
          <w:fldChar w:fldCharType="end"/>
        </w:r>
      </w:hyperlink>
    </w:p>
    <w:p w14:paraId="01D01074" w14:textId="0BF92648"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86" w:history="1">
        <w:r w:rsidRPr="00127E73">
          <w:rPr>
            <w:rStyle w:val="af5"/>
            <w:rFonts w:ascii="Times New Roman" w:hAnsi="Times New Roman"/>
            <w:noProof/>
          </w:rPr>
          <w:t>4.5</w:t>
        </w:r>
        <w:r>
          <w:rPr>
            <w:rFonts w:asciiTheme="minorHAnsi" w:eastAsiaTheme="minorEastAsia" w:hAnsiTheme="minorHAnsi" w:cstheme="minorBidi"/>
            <w:smallCaps w:val="0"/>
            <w:noProof/>
            <w:sz w:val="21"/>
            <w:szCs w:val="22"/>
          </w:rPr>
          <w:tab/>
        </w:r>
        <w:r w:rsidRPr="00127E73">
          <w:rPr>
            <w:rStyle w:val="af5"/>
            <w:noProof/>
          </w:rPr>
          <w:t>本章小结</w:t>
        </w:r>
        <w:r>
          <w:rPr>
            <w:noProof/>
            <w:webHidden/>
          </w:rPr>
          <w:tab/>
        </w:r>
        <w:r>
          <w:rPr>
            <w:noProof/>
            <w:webHidden/>
          </w:rPr>
          <w:fldChar w:fldCharType="begin"/>
        </w:r>
        <w:r>
          <w:rPr>
            <w:noProof/>
            <w:webHidden/>
          </w:rPr>
          <w:instrText xml:space="preserve"> PAGEREF _Toc121087786 \h </w:instrText>
        </w:r>
        <w:r>
          <w:rPr>
            <w:noProof/>
            <w:webHidden/>
          </w:rPr>
        </w:r>
        <w:r>
          <w:rPr>
            <w:noProof/>
            <w:webHidden/>
          </w:rPr>
          <w:fldChar w:fldCharType="separate"/>
        </w:r>
        <w:r>
          <w:rPr>
            <w:noProof/>
            <w:webHidden/>
          </w:rPr>
          <w:t>13</w:t>
        </w:r>
        <w:r>
          <w:rPr>
            <w:noProof/>
            <w:webHidden/>
          </w:rPr>
          <w:fldChar w:fldCharType="end"/>
        </w:r>
      </w:hyperlink>
    </w:p>
    <w:p w14:paraId="2613DFEC" w14:textId="596AE518" w:rsidR="006567E7" w:rsidRDefault="006567E7">
      <w:pPr>
        <w:pStyle w:val="TOC1"/>
        <w:rPr>
          <w:rFonts w:asciiTheme="minorHAnsi" w:eastAsiaTheme="minorEastAsia" w:hAnsiTheme="minorHAnsi" w:cstheme="minorBidi"/>
          <w:b w:val="0"/>
          <w:bCs w:val="0"/>
          <w:caps w:val="0"/>
          <w:noProof/>
          <w:sz w:val="21"/>
          <w:szCs w:val="22"/>
        </w:rPr>
      </w:pPr>
      <w:hyperlink w:anchor="_Toc121087787" w:history="1">
        <w:r w:rsidRPr="00127E73">
          <w:rPr>
            <w:rStyle w:val="af5"/>
            <w:noProof/>
          </w:rPr>
          <w:t>5</w:t>
        </w:r>
        <w:r>
          <w:rPr>
            <w:rFonts w:asciiTheme="minorHAnsi" w:eastAsiaTheme="minorEastAsia" w:hAnsiTheme="minorHAnsi" w:cstheme="minorBidi"/>
            <w:b w:val="0"/>
            <w:bCs w:val="0"/>
            <w:caps w:val="0"/>
            <w:noProof/>
            <w:sz w:val="21"/>
            <w:szCs w:val="22"/>
          </w:rPr>
          <w:tab/>
        </w:r>
        <w:r w:rsidRPr="00127E73">
          <w:rPr>
            <w:rStyle w:val="af5"/>
            <w:noProof/>
          </w:rPr>
          <w:t>航班延误预测系统的概要设计</w:t>
        </w:r>
        <w:r>
          <w:rPr>
            <w:noProof/>
            <w:webHidden/>
          </w:rPr>
          <w:tab/>
        </w:r>
        <w:r>
          <w:rPr>
            <w:noProof/>
            <w:webHidden/>
          </w:rPr>
          <w:fldChar w:fldCharType="begin"/>
        </w:r>
        <w:r>
          <w:rPr>
            <w:noProof/>
            <w:webHidden/>
          </w:rPr>
          <w:instrText xml:space="preserve"> PAGEREF _Toc121087787 \h </w:instrText>
        </w:r>
        <w:r>
          <w:rPr>
            <w:noProof/>
            <w:webHidden/>
          </w:rPr>
        </w:r>
        <w:r>
          <w:rPr>
            <w:noProof/>
            <w:webHidden/>
          </w:rPr>
          <w:fldChar w:fldCharType="separate"/>
        </w:r>
        <w:r>
          <w:rPr>
            <w:noProof/>
            <w:webHidden/>
          </w:rPr>
          <w:t>14</w:t>
        </w:r>
        <w:r>
          <w:rPr>
            <w:noProof/>
            <w:webHidden/>
          </w:rPr>
          <w:fldChar w:fldCharType="end"/>
        </w:r>
      </w:hyperlink>
    </w:p>
    <w:p w14:paraId="638239E6" w14:textId="57A179C6"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88" w:history="1">
        <w:r w:rsidRPr="00127E73">
          <w:rPr>
            <w:rStyle w:val="af5"/>
            <w:rFonts w:ascii="Times New Roman" w:hAnsi="Times New Roman"/>
            <w:noProof/>
          </w:rPr>
          <w:t>5.1</w:t>
        </w:r>
        <w:r>
          <w:rPr>
            <w:rFonts w:asciiTheme="minorHAnsi" w:eastAsiaTheme="minorEastAsia" w:hAnsiTheme="minorHAnsi" w:cstheme="minorBidi"/>
            <w:smallCaps w:val="0"/>
            <w:noProof/>
            <w:sz w:val="21"/>
            <w:szCs w:val="22"/>
          </w:rPr>
          <w:tab/>
        </w:r>
        <w:r w:rsidRPr="00127E73">
          <w:rPr>
            <w:rStyle w:val="af5"/>
            <w:noProof/>
          </w:rPr>
          <w:t>系统架构</w:t>
        </w:r>
        <w:r>
          <w:rPr>
            <w:noProof/>
            <w:webHidden/>
          </w:rPr>
          <w:tab/>
        </w:r>
        <w:r>
          <w:rPr>
            <w:noProof/>
            <w:webHidden/>
          </w:rPr>
          <w:fldChar w:fldCharType="begin"/>
        </w:r>
        <w:r>
          <w:rPr>
            <w:noProof/>
            <w:webHidden/>
          </w:rPr>
          <w:instrText xml:space="preserve"> PAGEREF _Toc121087788 \h </w:instrText>
        </w:r>
        <w:r>
          <w:rPr>
            <w:noProof/>
            <w:webHidden/>
          </w:rPr>
        </w:r>
        <w:r>
          <w:rPr>
            <w:noProof/>
            <w:webHidden/>
          </w:rPr>
          <w:fldChar w:fldCharType="separate"/>
        </w:r>
        <w:r>
          <w:rPr>
            <w:noProof/>
            <w:webHidden/>
          </w:rPr>
          <w:t>14</w:t>
        </w:r>
        <w:r>
          <w:rPr>
            <w:noProof/>
            <w:webHidden/>
          </w:rPr>
          <w:fldChar w:fldCharType="end"/>
        </w:r>
      </w:hyperlink>
    </w:p>
    <w:p w14:paraId="15F4233E" w14:textId="53B66610"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89" w:history="1">
        <w:r w:rsidRPr="00127E73">
          <w:rPr>
            <w:rStyle w:val="af5"/>
            <w:rFonts w:ascii="Times New Roman" w:hAnsi="Times New Roman"/>
            <w:noProof/>
          </w:rPr>
          <w:t>5.2</w:t>
        </w:r>
        <w:r>
          <w:rPr>
            <w:rFonts w:asciiTheme="minorHAnsi" w:eastAsiaTheme="minorEastAsia" w:hAnsiTheme="minorHAnsi" w:cstheme="minorBidi"/>
            <w:smallCaps w:val="0"/>
            <w:noProof/>
            <w:sz w:val="21"/>
            <w:szCs w:val="22"/>
          </w:rPr>
          <w:tab/>
        </w:r>
        <w:r w:rsidRPr="00127E73">
          <w:rPr>
            <w:rStyle w:val="af5"/>
            <w:noProof/>
          </w:rPr>
          <w:t>功能模块架构</w:t>
        </w:r>
        <w:r>
          <w:rPr>
            <w:noProof/>
            <w:webHidden/>
          </w:rPr>
          <w:tab/>
        </w:r>
        <w:r>
          <w:rPr>
            <w:noProof/>
            <w:webHidden/>
          </w:rPr>
          <w:fldChar w:fldCharType="begin"/>
        </w:r>
        <w:r>
          <w:rPr>
            <w:noProof/>
            <w:webHidden/>
          </w:rPr>
          <w:instrText xml:space="preserve"> PAGEREF _Toc121087789 \h </w:instrText>
        </w:r>
        <w:r>
          <w:rPr>
            <w:noProof/>
            <w:webHidden/>
          </w:rPr>
        </w:r>
        <w:r>
          <w:rPr>
            <w:noProof/>
            <w:webHidden/>
          </w:rPr>
          <w:fldChar w:fldCharType="separate"/>
        </w:r>
        <w:r>
          <w:rPr>
            <w:noProof/>
            <w:webHidden/>
          </w:rPr>
          <w:t>14</w:t>
        </w:r>
        <w:r>
          <w:rPr>
            <w:noProof/>
            <w:webHidden/>
          </w:rPr>
          <w:fldChar w:fldCharType="end"/>
        </w:r>
      </w:hyperlink>
    </w:p>
    <w:p w14:paraId="51F8D092" w14:textId="32308C86" w:rsidR="006567E7" w:rsidRDefault="006567E7">
      <w:pPr>
        <w:pStyle w:val="TOC3"/>
        <w:rPr>
          <w:rFonts w:asciiTheme="minorHAnsi" w:eastAsiaTheme="minorEastAsia" w:hAnsiTheme="minorHAnsi" w:cstheme="minorBidi"/>
          <w:iCs w:val="0"/>
          <w:noProof/>
          <w:sz w:val="21"/>
          <w:szCs w:val="22"/>
        </w:rPr>
      </w:pPr>
      <w:hyperlink w:anchor="_Toc121087790" w:history="1">
        <w:r w:rsidRPr="00127E73">
          <w:rPr>
            <w:rStyle w:val="af5"/>
            <w:noProof/>
          </w:rPr>
          <w:t>5.2.1用户模块</w:t>
        </w:r>
        <w:r>
          <w:rPr>
            <w:noProof/>
            <w:webHidden/>
          </w:rPr>
          <w:tab/>
        </w:r>
        <w:r>
          <w:rPr>
            <w:noProof/>
            <w:webHidden/>
          </w:rPr>
          <w:fldChar w:fldCharType="begin"/>
        </w:r>
        <w:r>
          <w:rPr>
            <w:noProof/>
            <w:webHidden/>
          </w:rPr>
          <w:instrText xml:space="preserve"> PAGEREF _Toc121087790 \h </w:instrText>
        </w:r>
        <w:r>
          <w:rPr>
            <w:noProof/>
            <w:webHidden/>
          </w:rPr>
        </w:r>
        <w:r>
          <w:rPr>
            <w:noProof/>
            <w:webHidden/>
          </w:rPr>
          <w:fldChar w:fldCharType="separate"/>
        </w:r>
        <w:r>
          <w:rPr>
            <w:noProof/>
            <w:webHidden/>
          </w:rPr>
          <w:t>15</w:t>
        </w:r>
        <w:r>
          <w:rPr>
            <w:noProof/>
            <w:webHidden/>
          </w:rPr>
          <w:fldChar w:fldCharType="end"/>
        </w:r>
      </w:hyperlink>
    </w:p>
    <w:p w14:paraId="51666314" w14:textId="164219E9" w:rsidR="006567E7" w:rsidRDefault="006567E7">
      <w:pPr>
        <w:pStyle w:val="TOC3"/>
        <w:rPr>
          <w:rFonts w:asciiTheme="minorHAnsi" w:eastAsiaTheme="minorEastAsia" w:hAnsiTheme="minorHAnsi" w:cstheme="minorBidi"/>
          <w:iCs w:val="0"/>
          <w:noProof/>
          <w:sz w:val="21"/>
          <w:szCs w:val="22"/>
        </w:rPr>
      </w:pPr>
      <w:hyperlink w:anchor="_Toc121087791" w:history="1">
        <w:r w:rsidRPr="00127E73">
          <w:rPr>
            <w:rStyle w:val="af5"/>
            <w:noProof/>
          </w:rPr>
          <w:t>5.2.2天气信息预测模块</w:t>
        </w:r>
        <w:r>
          <w:rPr>
            <w:noProof/>
            <w:webHidden/>
          </w:rPr>
          <w:tab/>
        </w:r>
        <w:r>
          <w:rPr>
            <w:noProof/>
            <w:webHidden/>
          </w:rPr>
          <w:fldChar w:fldCharType="begin"/>
        </w:r>
        <w:r>
          <w:rPr>
            <w:noProof/>
            <w:webHidden/>
          </w:rPr>
          <w:instrText xml:space="preserve"> PAGEREF _Toc121087791 \h </w:instrText>
        </w:r>
        <w:r>
          <w:rPr>
            <w:noProof/>
            <w:webHidden/>
          </w:rPr>
        </w:r>
        <w:r>
          <w:rPr>
            <w:noProof/>
            <w:webHidden/>
          </w:rPr>
          <w:fldChar w:fldCharType="separate"/>
        </w:r>
        <w:r>
          <w:rPr>
            <w:noProof/>
            <w:webHidden/>
          </w:rPr>
          <w:t>15</w:t>
        </w:r>
        <w:r>
          <w:rPr>
            <w:noProof/>
            <w:webHidden/>
          </w:rPr>
          <w:fldChar w:fldCharType="end"/>
        </w:r>
      </w:hyperlink>
    </w:p>
    <w:p w14:paraId="5FF3E1A3" w14:textId="4CB77E39"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792" w:history="1">
        <w:r w:rsidRPr="00127E73">
          <w:rPr>
            <w:rStyle w:val="af5"/>
            <w:rFonts w:ascii="Times New Roman" w:hAnsi="Times New Roman"/>
            <w:noProof/>
          </w:rPr>
          <w:t>5.3</w:t>
        </w:r>
        <w:r>
          <w:rPr>
            <w:rFonts w:asciiTheme="minorHAnsi" w:eastAsiaTheme="minorEastAsia" w:hAnsiTheme="minorHAnsi" w:cstheme="minorBidi"/>
            <w:smallCaps w:val="0"/>
            <w:noProof/>
            <w:sz w:val="21"/>
            <w:szCs w:val="22"/>
          </w:rPr>
          <w:tab/>
        </w:r>
        <w:r w:rsidRPr="00127E73">
          <w:rPr>
            <w:rStyle w:val="af5"/>
            <w:noProof/>
          </w:rPr>
          <w:t>数据库设计</w:t>
        </w:r>
        <w:r>
          <w:rPr>
            <w:noProof/>
            <w:webHidden/>
          </w:rPr>
          <w:tab/>
        </w:r>
        <w:r>
          <w:rPr>
            <w:noProof/>
            <w:webHidden/>
          </w:rPr>
          <w:fldChar w:fldCharType="begin"/>
        </w:r>
        <w:r>
          <w:rPr>
            <w:noProof/>
            <w:webHidden/>
          </w:rPr>
          <w:instrText xml:space="preserve"> PAGEREF _Toc121087792 \h </w:instrText>
        </w:r>
        <w:r>
          <w:rPr>
            <w:noProof/>
            <w:webHidden/>
          </w:rPr>
        </w:r>
        <w:r>
          <w:rPr>
            <w:noProof/>
            <w:webHidden/>
          </w:rPr>
          <w:fldChar w:fldCharType="separate"/>
        </w:r>
        <w:r>
          <w:rPr>
            <w:noProof/>
            <w:webHidden/>
          </w:rPr>
          <w:t>15</w:t>
        </w:r>
        <w:r>
          <w:rPr>
            <w:noProof/>
            <w:webHidden/>
          </w:rPr>
          <w:fldChar w:fldCharType="end"/>
        </w:r>
      </w:hyperlink>
    </w:p>
    <w:p w14:paraId="2A240F38" w14:textId="47BAD7CB" w:rsidR="006567E7" w:rsidRDefault="006567E7">
      <w:pPr>
        <w:pStyle w:val="TOC3"/>
        <w:rPr>
          <w:rFonts w:asciiTheme="minorHAnsi" w:eastAsiaTheme="minorEastAsia" w:hAnsiTheme="minorHAnsi" w:cstheme="minorBidi"/>
          <w:iCs w:val="0"/>
          <w:noProof/>
          <w:sz w:val="21"/>
          <w:szCs w:val="22"/>
        </w:rPr>
      </w:pPr>
      <w:hyperlink w:anchor="_Toc121087793" w:history="1">
        <w:r w:rsidRPr="00127E73">
          <w:rPr>
            <w:rStyle w:val="af5"/>
            <w:noProof/>
          </w:rPr>
          <w:t>5.2.3航班延误预测模块</w:t>
        </w:r>
        <w:r>
          <w:rPr>
            <w:noProof/>
            <w:webHidden/>
          </w:rPr>
          <w:tab/>
        </w:r>
        <w:r>
          <w:rPr>
            <w:noProof/>
            <w:webHidden/>
          </w:rPr>
          <w:fldChar w:fldCharType="begin"/>
        </w:r>
        <w:r>
          <w:rPr>
            <w:noProof/>
            <w:webHidden/>
          </w:rPr>
          <w:instrText xml:space="preserve"> PAGEREF _Toc121087793 \h </w:instrText>
        </w:r>
        <w:r>
          <w:rPr>
            <w:noProof/>
            <w:webHidden/>
          </w:rPr>
        </w:r>
        <w:r>
          <w:rPr>
            <w:noProof/>
            <w:webHidden/>
          </w:rPr>
          <w:fldChar w:fldCharType="separate"/>
        </w:r>
        <w:r>
          <w:rPr>
            <w:noProof/>
            <w:webHidden/>
          </w:rPr>
          <w:t>16</w:t>
        </w:r>
        <w:r>
          <w:rPr>
            <w:noProof/>
            <w:webHidden/>
          </w:rPr>
          <w:fldChar w:fldCharType="end"/>
        </w:r>
      </w:hyperlink>
    </w:p>
    <w:p w14:paraId="4468AB7D" w14:textId="79E36E99" w:rsidR="006567E7" w:rsidRDefault="006567E7">
      <w:pPr>
        <w:pStyle w:val="TOC3"/>
        <w:rPr>
          <w:rFonts w:asciiTheme="minorHAnsi" w:eastAsiaTheme="minorEastAsia" w:hAnsiTheme="minorHAnsi" w:cstheme="minorBidi"/>
          <w:iCs w:val="0"/>
          <w:noProof/>
          <w:sz w:val="21"/>
          <w:szCs w:val="22"/>
        </w:rPr>
      </w:pPr>
      <w:hyperlink w:anchor="_Toc121087794" w:history="1">
        <w:r w:rsidRPr="00127E73">
          <w:rPr>
            <w:rStyle w:val="af5"/>
            <w:noProof/>
          </w:rPr>
          <w:t>5.3.1用户表</w:t>
        </w:r>
        <w:r>
          <w:rPr>
            <w:noProof/>
            <w:webHidden/>
          </w:rPr>
          <w:tab/>
        </w:r>
        <w:r>
          <w:rPr>
            <w:noProof/>
            <w:webHidden/>
          </w:rPr>
          <w:fldChar w:fldCharType="begin"/>
        </w:r>
        <w:r>
          <w:rPr>
            <w:noProof/>
            <w:webHidden/>
          </w:rPr>
          <w:instrText xml:space="preserve"> PAGEREF _Toc121087794 \h </w:instrText>
        </w:r>
        <w:r>
          <w:rPr>
            <w:noProof/>
            <w:webHidden/>
          </w:rPr>
        </w:r>
        <w:r>
          <w:rPr>
            <w:noProof/>
            <w:webHidden/>
          </w:rPr>
          <w:fldChar w:fldCharType="separate"/>
        </w:r>
        <w:r>
          <w:rPr>
            <w:noProof/>
            <w:webHidden/>
          </w:rPr>
          <w:t>16</w:t>
        </w:r>
        <w:r>
          <w:rPr>
            <w:noProof/>
            <w:webHidden/>
          </w:rPr>
          <w:fldChar w:fldCharType="end"/>
        </w:r>
      </w:hyperlink>
    </w:p>
    <w:p w14:paraId="7E87B392" w14:textId="27331348" w:rsidR="006567E7" w:rsidRDefault="006567E7">
      <w:pPr>
        <w:pStyle w:val="TOC3"/>
        <w:rPr>
          <w:rFonts w:asciiTheme="minorHAnsi" w:eastAsiaTheme="minorEastAsia" w:hAnsiTheme="minorHAnsi" w:cstheme="minorBidi"/>
          <w:iCs w:val="0"/>
          <w:noProof/>
          <w:sz w:val="21"/>
          <w:szCs w:val="22"/>
        </w:rPr>
      </w:pPr>
      <w:hyperlink w:anchor="_Toc121087795" w:history="1">
        <w:r w:rsidRPr="00127E73">
          <w:rPr>
            <w:rStyle w:val="af5"/>
            <w:noProof/>
          </w:rPr>
          <w:t>5.3.2航线表</w:t>
        </w:r>
        <w:r>
          <w:rPr>
            <w:noProof/>
            <w:webHidden/>
          </w:rPr>
          <w:tab/>
        </w:r>
        <w:r>
          <w:rPr>
            <w:noProof/>
            <w:webHidden/>
          </w:rPr>
          <w:fldChar w:fldCharType="begin"/>
        </w:r>
        <w:r>
          <w:rPr>
            <w:noProof/>
            <w:webHidden/>
          </w:rPr>
          <w:instrText xml:space="preserve"> PAGEREF _Toc121087795 \h </w:instrText>
        </w:r>
        <w:r>
          <w:rPr>
            <w:noProof/>
            <w:webHidden/>
          </w:rPr>
        </w:r>
        <w:r>
          <w:rPr>
            <w:noProof/>
            <w:webHidden/>
          </w:rPr>
          <w:fldChar w:fldCharType="separate"/>
        </w:r>
        <w:r>
          <w:rPr>
            <w:noProof/>
            <w:webHidden/>
          </w:rPr>
          <w:t>16</w:t>
        </w:r>
        <w:r>
          <w:rPr>
            <w:noProof/>
            <w:webHidden/>
          </w:rPr>
          <w:fldChar w:fldCharType="end"/>
        </w:r>
      </w:hyperlink>
    </w:p>
    <w:p w14:paraId="3700EE16" w14:textId="610F20CC" w:rsidR="006567E7" w:rsidRDefault="006567E7">
      <w:pPr>
        <w:pStyle w:val="TOC3"/>
        <w:rPr>
          <w:rFonts w:asciiTheme="minorHAnsi" w:eastAsiaTheme="minorEastAsia" w:hAnsiTheme="minorHAnsi" w:cstheme="minorBidi"/>
          <w:iCs w:val="0"/>
          <w:noProof/>
          <w:sz w:val="21"/>
          <w:szCs w:val="22"/>
        </w:rPr>
      </w:pPr>
      <w:hyperlink w:anchor="_Toc121087796" w:history="1">
        <w:r w:rsidRPr="00127E73">
          <w:rPr>
            <w:rStyle w:val="af5"/>
            <w:noProof/>
          </w:rPr>
          <w:t>5.3.3机场表</w:t>
        </w:r>
        <w:r>
          <w:rPr>
            <w:noProof/>
            <w:webHidden/>
          </w:rPr>
          <w:tab/>
        </w:r>
        <w:r>
          <w:rPr>
            <w:noProof/>
            <w:webHidden/>
          </w:rPr>
          <w:fldChar w:fldCharType="begin"/>
        </w:r>
        <w:r>
          <w:rPr>
            <w:noProof/>
            <w:webHidden/>
          </w:rPr>
          <w:instrText xml:space="preserve"> PAGEREF _Toc121087796 \h </w:instrText>
        </w:r>
        <w:r>
          <w:rPr>
            <w:noProof/>
            <w:webHidden/>
          </w:rPr>
        </w:r>
        <w:r>
          <w:rPr>
            <w:noProof/>
            <w:webHidden/>
          </w:rPr>
          <w:fldChar w:fldCharType="separate"/>
        </w:r>
        <w:r>
          <w:rPr>
            <w:noProof/>
            <w:webHidden/>
          </w:rPr>
          <w:t>17</w:t>
        </w:r>
        <w:r>
          <w:rPr>
            <w:noProof/>
            <w:webHidden/>
          </w:rPr>
          <w:fldChar w:fldCharType="end"/>
        </w:r>
      </w:hyperlink>
    </w:p>
    <w:p w14:paraId="39BA9A2F" w14:textId="460DD919" w:rsidR="006567E7" w:rsidRDefault="006567E7">
      <w:pPr>
        <w:pStyle w:val="TOC3"/>
        <w:rPr>
          <w:rFonts w:asciiTheme="minorHAnsi" w:eastAsiaTheme="minorEastAsia" w:hAnsiTheme="minorHAnsi" w:cstheme="minorBidi"/>
          <w:iCs w:val="0"/>
          <w:noProof/>
          <w:sz w:val="21"/>
          <w:szCs w:val="22"/>
        </w:rPr>
      </w:pPr>
      <w:hyperlink w:anchor="_Toc121087797" w:history="1">
        <w:r w:rsidRPr="00127E73">
          <w:rPr>
            <w:rStyle w:val="af5"/>
            <w:noProof/>
          </w:rPr>
          <w:t>5.3.4选中机场表</w:t>
        </w:r>
        <w:r>
          <w:rPr>
            <w:noProof/>
            <w:webHidden/>
          </w:rPr>
          <w:tab/>
        </w:r>
        <w:r>
          <w:rPr>
            <w:noProof/>
            <w:webHidden/>
          </w:rPr>
          <w:fldChar w:fldCharType="begin"/>
        </w:r>
        <w:r>
          <w:rPr>
            <w:noProof/>
            <w:webHidden/>
          </w:rPr>
          <w:instrText xml:space="preserve"> PAGEREF _Toc121087797 \h </w:instrText>
        </w:r>
        <w:r>
          <w:rPr>
            <w:noProof/>
            <w:webHidden/>
          </w:rPr>
        </w:r>
        <w:r>
          <w:rPr>
            <w:noProof/>
            <w:webHidden/>
          </w:rPr>
          <w:fldChar w:fldCharType="separate"/>
        </w:r>
        <w:r>
          <w:rPr>
            <w:noProof/>
            <w:webHidden/>
          </w:rPr>
          <w:t>17</w:t>
        </w:r>
        <w:r>
          <w:rPr>
            <w:noProof/>
            <w:webHidden/>
          </w:rPr>
          <w:fldChar w:fldCharType="end"/>
        </w:r>
      </w:hyperlink>
    </w:p>
    <w:p w14:paraId="46B9CEE5" w14:textId="178AFB3D" w:rsidR="006567E7" w:rsidRDefault="006567E7">
      <w:pPr>
        <w:pStyle w:val="TOC3"/>
        <w:rPr>
          <w:rFonts w:asciiTheme="minorHAnsi" w:eastAsiaTheme="minorEastAsia" w:hAnsiTheme="minorHAnsi" w:cstheme="minorBidi"/>
          <w:iCs w:val="0"/>
          <w:noProof/>
          <w:sz w:val="21"/>
          <w:szCs w:val="22"/>
        </w:rPr>
      </w:pPr>
      <w:hyperlink w:anchor="_Toc121087798" w:history="1">
        <w:r w:rsidRPr="00127E73">
          <w:rPr>
            <w:rStyle w:val="af5"/>
            <w:noProof/>
          </w:rPr>
          <w:t>5.3.5到达天气表</w:t>
        </w:r>
        <w:r>
          <w:rPr>
            <w:noProof/>
            <w:webHidden/>
          </w:rPr>
          <w:tab/>
        </w:r>
        <w:r>
          <w:rPr>
            <w:noProof/>
            <w:webHidden/>
          </w:rPr>
          <w:fldChar w:fldCharType="begin"/>
        </w:r>
        <w:r>
          <w:rPr>
            <w:noProof/>
            <w:webHidden/>
          </w:rPr>
          <w:instrText xml:space="preserve"> PAGEREF _Toc121087798 \h </w:instrText>
        </w:r>
        <w:r>
          <w:rPr>
            <w:noProof/>
            <w:webHidden/>
          </w:rPr>
        </w:r>
        <w:r>
          <w:rPr>
            <w:noProof/>
            <w:webHidden/>
          </w:rPr>
          <w:fldChar w:fldCharType="separate"/>
        </w:r>
        <w:r>
          <w:rPr>
            <w:noProof/>
            <w:webHidden/>
          </w:rPr>
          <w:t>17</w:t>
        </w:r>
        <w:r>
          <w:rPr>
            <w:noProof/>
            <w:webHidden/>
          </w:rPr>
          <w:fldChar w:fldCharType="end"/>
        </w:r>
      </w:hyperlink>
    </w:p>
    <w:p w14:paraId="61430E84" w14:textId="7B7A711E" w:rsidR="006567E7" w:rsidRDefault="006567E7">
      <w:pPr>
        <w:pStyle w:val="TOC3"/>
        <w:rPr>
          <w:rFonts w:asciiTheme="minorHAnsi" w:eastAsiaTheme="minorEastAsia" w:hAnsiTheme="minorHAnsi" w:cstheme="minorBidi"/>
          <w:iCs w:val="0"/>
          <w:noProof/>
          <w:sz w:val="21"/>
          <w:szCs w:val="22"/>
        </w:rPr>
      </w:pPr>
      <w:hyperlink w:anchor="_Toc121087799" w:history="1">
        <w:r w:rsidRPr="00127E73">
          <w:rPr>
            <w:rStyle w:val="af5"/>
            <w:noProof/>
          </w:rPr>
          <w:t>5.3.6机场天气表</w:t>
        </w:r>
        <w:r>
          <w:rPr>
            <w:noProof/>
            <w:webHidden/>
          </w:rPr>
          <w:tab/>
        </w:r>
        <w:r>
          <w:rPr>
            <w:noProof/>
            <w:webHidden/>
          </w:rPr>
          <w:fldChar w:fldCharType="begin"/>
        </w:r>
        <w:r>
          <w:rPr>
            <w:noProof/>
            <w:webHidden/>
          </w:rPr>
          <w:instrText xml:space="preserve"> PAGEREF _Toc121087799 \h </w:instrText>
        </w:r>
        <w:r>
          <w:rPr>
            <w:noProof/>
            <w:webHidden/>
          </w:rPr>
        </w:r>
        <w:r>
          <w:rPr>
            <w:noProof/>
            <w:webHidden/>
          </w:rPr>
          <w:fldChar w:fldCharType="separate"/>
        </w:r>
        <w:r>
          <w:rPr>
            <w:noProof/>
            <w:webHidden/>
          </w:rPr>
          <w:t>18</w:t>
        </w:r>
        <w:r>
          <w:rPr>
            <w:noProof/>
            <w:webHidden/>
          </w:rPr>
          <w:fldChar w:fldCharType="end"/>
        </w:r>
      </w:hyperlink>
    </w:p>
    <w:p w14:paraId="6490CA4C" w14:textId="203C3671"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00" w:history="1">
        <w:r w:rsidRPr="00127E73">
          <w:rPr>
            <w:rStyle w:val="af5"/>
            <w:rFonts w:ascii="Times New Roman" w:hAnsi="Times New Roman"/>
            <w:noProof/>
          </w:rPr>
          <w:t>5.4</w:t>
        </w:r>
        <w:r>
          <w:rPr>
            <w:rFonts w:asciiTheme="minorHAnsi" w:eastAsiaTheme="minorEastAsia" w:hAnsiTheme="minorHAnsi" w:cstheme="minorBidi"/>
            <w:smallCaps w:val="0"/>
            <w:noProof/>
            <w:sz w:val="21"/>
            <w:szCs w:val="22"/>
          </w:rPr>
          <w:tab/>
        </w:r>
        <w:r w:rsidRPr="00127E73">
          <w:rPr>
            <w:rStyle w:val="af5"/>
            <w:noProof/>
          </w:rPr>
          <w:t>本章小结</w:t>
        </w:r>
        <w:r>
          <w:rPr>
            <w:noProof/>
            <w:webHidden/>
          </w:rPr>
          <w:tab/>
        </w:r>
        <w:r>
          <w:rPr>
            <w:noProof/>
            <w:webHidden/>
          </w:rPr>
          <w:fldChar w:fldCharType="begin"/>
        </w:r>
        <w:r>
          <w:rPr>
            <w:noProof/>
            <w:webHidden/>
          </w:rPr>
          <w:instrText xml:space="preserve"> PAGEREF _Toc121087800 \h </w:instrText>
        </w:r>
        <w:r>
          <w:rPr>
            <w:noProof/>
            <w:webHidden/>
          </w:rPr>
        </w:r>
        <w:r>
          <w:rPr>
            <w:noProof/>
            <w:webHidden/>
          </w:rPr>
          <w:fldChar w:fldCharType="separate"/>
        </w:r>
        <w:r>
          <w:rPr>
            <w:noProof/>
            <w:webHidden/>
          </w:rPr>
          <w:t>19</w:t>
        </w:r>
        <w:r>
          <w:rPr>
            <w:noProof/>
            <w:webHidden/>
          </w:rPr>
          <w:fldChar w:fldCharType="end"/>
        </w:r>
      </w:hyperlink>
    </w:p>
    <w:p w14:paraId="21ADB87A" w14:textId="0DFBC141" w:rsidR="006567E7" w:rsidRDefault="006567E7">
      <w:pPr>
        <w:pStyle w:val="TOC1"/>
        <w:rPr>
          <w:rFonts w:asciiTheme="minorHAnsi" w:eastAsiaTheme="minorEastAsia" w:hAnsiTheme="minorHAnsi" w:cstheme="minorBidi"/>
          <w:b w:val="0"/>
          <w:bCs w:val="0"/>
          <w:caps w:val="0"/>
          <w:noProof/>
          <w:sz w:val="21"/>
          <w:szCs w:val="22"/>
        </w:rPr>
      </w:pPr>
      <w:hyperlink w:anchor="_Toc121087801" w:history="1">
        <w:r w:rsidRPr="00127E73">
          <w:rPr>
            <w:rStyle w:val="af5"/>
            <w:noProof/>
          </w:rPr>
          <w:t>6</w:t>
        </w:r>
        <w:r>
          <w:rPr>
            <w:rFonts w:asciiTheme="minorHAnsi" w:eastAsiaTheme="minorEastAsia" w:hAnsiTheme="minorHAnsi" w:cstheme="minorBidi"/>
            <w:b w:val="0"/>
            <w:bCs w:val="0"/>
            <w:caps w:val="0"/>
            <w:noProof/>
            <w:sz w:val="21"/>
            <w:szCs w:val="22"/>
          </w:rPr>
          <w:tab/>
        </w:r>
        <w:r w:rsidRPr="00127E73">
          <w:rPr>
            <w:rStyle w:val="af5"/>
            <w:noProof/>
          </w:rPr>
          <w:t>航班延误预测系统的详细设计与实现</w:t>
        </w:r>
        <w:r>
          <w:rPr>
            <w:noProof/>
            <w:webHidden/>
          </w:rPr>
          <w:tab/>
        </w:r>
        <w:r>
          <w:rPr>
            <w:noProof/>
            <w:webHidden/>
          </w:rPr>
          <w:fldChar w:fldCharType="begin"/>
        </w:r>
        <w:r>
          <w:rPr>
            <w:noProof/>
            <w:webHidden/>
          </w:rPr>
          <w:instrText xml:space="preserve"> PAGEREF _Toc121087801 \h </w:instrText>
        </w:r>
        <w:r>
          <w:rPr>
            <w:noProof/>
            <w:webHidden/>
          </w:rPr>
        </w:r>
        <w:r>
          <w:rPr>
            <w:noProof/>
            <w:webHidden/>
          </w:rPr>
          <w:fldChar w:fldCharType="separate"/>
        </w:r>
        <w:r>
          <w:rPr>
            <w:noProof/>
            <w:webHidden/>
          </w:rPr>
          <w:t>19</w:t>
        </w:r>
        <w:r>
          <w:rPr>
            <w:noProof/>
            <w:webHidden/>
          </w:rPr>
          <w:fldChar w:fldCharType="end"/>
        </w:r>
      </w:hyperlink>
    </w:p>
    <w:p w14:paraId="208AE542" w14:textId="16618FC4"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02" w:history="1">
        <w:r w:rsidRPr="00127E73">
          <w:rPr>
            <w:rStyle w:val="af5"/>
            <w:rFonts w:ascii="Times New Roman" w:hAnsi="Times New Roman"/>
            <w:noProof/>
          </w:rPr>
          <w:t>6.1</w:t>
        </w:r>
        <w:r>
          <w:rPr>
            <w:rFonts w:asciiTheme="minorHAnsi" w:eastAsiaTheme="minorEastAsia" w:hAnsiTheme="minorHAnsi" w:cstheme="minorBidi"/>
            <w:smallCaps w:val="0"/>
            <w:noProof/>
            <w:sz w:val="21"/>
            <w:szCs w:val="22"/>
          </w:rPr>
          <w:tab/>
        </w:r>
        <w:r w:rsidRPr="00127E73">
          <w:rPr>
            <w:rStyle w:val="af5"/>
            <w:noProof/>
          </w:rPr>
          <w:t>气象预测模块</w:t>
        </w:r>
        <w:r>
          <w:rPr>
            <w:noProof/>
            <w:webHidden/>
          </w:rPr>
          <w:tab/>
        </w:r>
        <w:r>
          <w:rPr>
            <w:noProof/>
            <w:webHidden/>
          </w:rPr>
          <w:fldChar w:fldCharType="begin"/>
        </w:r>
        <w:r>
          <w:rPr>
            <w:noProof/>
            <w:webHidden/>
          </w:rPr>
          <w:instrText xml:space="preserve"> PAGEREF _Toc121087802 \h </w:instrText>
        </w:r>
        <w:r>
          <w:rPr>
            <w:noProof/>
            <w:webHidden/>
          </w:rPr>
        </w:r>
        <w:r>
          <w:rPr>
            <w:noProof/>
            <w:webHidden/>
          </w:rPr>
          <w:fldChar w:fldCharType="separate"/>
        </w:r>
        <w:r>
          <w:rPr>
            <w:noProof/>
            <w:webHidden/>
          </w:rPr>
          <w:t>19</w:t>
        </w:r>
        <w:r>
          <w:rPr>
            <w:noProof/>
            <w:webHidden/>
          </w:rPr>
          <w:fldChar w:fldCharType="end"/>
        </w:r>
      </w:hyperlink>
    </w:p>
    <w:p w14:paraId="0B89CCA7" w14:textId="1D5DB299"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03" w:history="1">
        <w:r w:rsidRPr="00127E73">
          <w:rPr>
            <w:rStyle w:val="af5"/>
            <w:rFonts w:ascii="Times New Roman" w:hAnsi="Times New Roman"/>
            <w:noProof/>
          </w:rPr>
          <w:t>6.2</w:t>
        </w:r>
        <w:r>
          <w:rPr>
            <w:rFonts w:asciiTheme="minorHAnsi" w:eastAsiaTheme="minorEastAsia" w:hAnsiTheme="minorHAnsi" w:cstheme="minorBidi"/>
            <w:smallCaps w:val="0"/>
            <w:noProof/>
            <w:sz w:val="21"/>
            <w:szCs w:val="22"/>
          </w:rPr>
          <w:tab/>
        </w:r>
        <w:r w:rsidRPr="00127E73">
          <w:rPr>
            <w:rStyle w:val="af5"/>
            <w:noProof/>
          </w:rPr>
          <w:t>航班延误预测模块</w:t>
        </w:r>
        <w:r>
          <w:rPr>
            <w:noProof/>
            <w:webHidden/>
          </w:rPr>
          <w:tab/>
        </w:r>
        <w:r>
          <w:rPr>
            <w:noProof/>
            <w:webHidden/>
          </w:rPr>
          <w:fldChar w:fldCharType="begin"/>
        </w:r>
        <w:r>
          <w:rPr>
            <w:noProof/>
            <w:webHidden/>
          </w:rPr>
          <w:instrText xml:space="preserve"> PAGEREF _Toc121087803 \h </w:instrText>
        </w:r>
        <w:r>
          <w:rPr>
            <w:noProof/>
            <w:webHidden/>
          </w:rPr>
        </w:r>
        <w:r>
          <w:rPr>
            <w:noProof/>
            <w:webHidden/>
          </w:rPr>
          <w:fldChar w:fldCharType="separate"/>
        </w:r>
        <w:r>
          <w:rPr>
            <w:noProof/>
            <w:webHidden/>
          </w:rPr>
          <w:t>20</w:t>
        </w:r>
        <w:r>
          <w:rPr>
            <w:noProof/>
            <w:webHidden/>
          </w:rPr>
          <w:fldChar w:fldCharType="end"/>
        </w:r>
      </w:hyperlink>
    </w:p>
    <w:p w14:paraId="407CD492" w14:textId="33D70417"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04" w:history="1">
        <w:r w:rsidRPr="00127E73">
          <w:rPr>
            <w:rStyle w:val="af5"/>
            <w:rFonts w:ascii="Times New Roman" w:hAnsi="Times New Roman"/>
            <w:noProof/>
          </w:rPr>
          <w:t>6.3</w:t>
        </w:r>
        <w:r>
          <w:rPr>
            <w:rFonts w:asciiTheme="minorHAnsi" w:eastAsiaTheme="minorEastAsia" w:hAnsiTheme="minorHAnsi" w:cstheme="minorBidi"/>
            <w:smallCaps w:val="0"/>
            <w:noProof/>
            <w:sz w:val="21"/>
            <w:szCs w:val="22"/>
          </w:rPr>
          <w:tab/>
        </w:r>
        <w:r w:rsidRPr="00127E73">
          <w:rPr>
            <w:rStyle w:val="af5"/>
            <w:noProof/>
          </w:rPr>
          <w:t>用户管理模块</w:t>
        </w:r>
        <w:r>
          <w:rPr>
            <w:noProof/>
            <w:webHidden/>
          </w:rPr>
          <w:tab/>
        </w:r>
        <w:r>
          <w:rPr>
            <w:noProof/>
            <w:webHidden/>
          </w:rPr>
          <w:fldChar w:fldCharType="begin"/>
        </w:r>
        <w:r>
          <w:rPr>
            <w:noProof/>
            <w:webHidden/>
          </w:rPr>
          <w:instrText xml:space="preserve"> PAGEREF _Toc121087804 \h </w:instrText>
        </w:r>
        <w:r>
          <w:rPr>
            <w:noProof/>
            <w:webHidden/>
          </w:rPr>
        </w:r>
        <w:r>
          <w:rPr>
            <w:noProof/>
            <w:webHidden/>
          </w:rPr>
          <w:fldChar w:fldCharType="separate"/>
        </w:r>
        <w:r>
          <w:rPr>
            <w:noProof/>
            <w:webHidden/>
          </w:rPr>
          <w:t>21</w:t>
        </w:r>
        <w:r>
          <w:rPr>
            <w:noProof/>
            <w:webHidden/>
          </w:rPr>
          <w:fldChar w:fldCharType="end"/>
        </w:r>
      </w:hyperlink>
    </w:p>
    <w:p w14:paraId="0FF3BDD5" w14:textId="53CA6C2E" w:rsidR="006567E7" w:rsidRDefault="006567E7">
      <w:pPr>
        <w:pStyle w:val="TOC2"/>
        <w:tabs>
          <w:tab w:val="left" w:pos="1260"/>
        </w:tabs>
        <w:rPr>
          <w:rFonts w:asciiTheme="minorHAnsi" w:eastAsiaTheme="minorEastAsia" w:hAnsiTheme="minorHAnsi" w:cstheme="minorBidi"/>
          <w:smallCaps w:val="0"/>
          <w:noProof/>
          <w:sz w:val="21"/>
          <w:szCs w:val="22"/>
        </w:rPr>
      </w:pPr>
      <w:hyperlink w:anchor="_Toc121087805" w:history="1">
        <w:r w:rsidRPr="00127E73">
          <w:rPr>
            <w:rStyle w:val="af5"/>
            <w:noProof/>
          </w:rPr>
          <w:t>6.3.1</w:t>
        </w:r>
        <w:r>
          <w:rPr>
            <w:rFonts w:asciiTheme="minorHAnsi" w:eastAsiaTheme="minorEastAsia" w:hAnsiTheme="minorHAnsi" w:cstheme="minorBidi"/>
            <w:smallCaps w:val="0"/>
            <w:noProof/>
            <w:sz w:val="21"/>
            <w:szCs w:val="22"/>
          </w:rPr>
          <w:tab/>
        </w:r>
        <w:r w:rsidRPr="00127E73">
          <w:rPr>
            <w:rStyle w:val="af5"/>
            <w:noProof/>
          </w:rPr>
          <w:t>用户注册</w:t>
        </w:r>
        <w:r>
          <w:rPr>
            <w:noProof/>
            <w:webHidden/>
          </w:rPr>
          <w:tab/>
        </w:r>
        <w:r>
          <w:rPr>
            <w:noProof/>
            <w:webHidden/>
          </w:rPr>
          <w:fldChar w:fldCharType="begin"/>
        </w:r>
        <w:r>
          <w:rPr>
            <w:noProof/>
            <w:webHidden/>
          </w:rPr>
          <w:instrText xml:space="preserve"> PAGEREF _Toc121087805 \h </w:instrText>
        </w:r>
        <w:r>
          <w:rPr>
            <w:noProof/>
            <w:webHidden/>
          </w:rPr>
        </w:r>
        <w:r>
          <w:rPr>
            <w:noProof/>
            <w:webHidden/>
          </w:rPr>
          <w:fldChar w:fldCharType="separate"/>
        </w:r>
        <w:r>
          <w:rPr>
            <w:noProof/>
            <w:webHidden/>
          </w:rPr>
          <w:t>21</w:t>
        </w:r>
        <w:r>
          <w:rPr>
            <w:noProof/>
            <w:webHidden/>
          </w:rPr>
          <w:fldChar w:fldCharType="end"/>
        </w:r>
      </w:hyperlink>
    </w:p>
    <w:p w14:paraId="14C65139" w14:textId="4B9FA7DA"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806" w:history="1">
        <w:r w:rsidRPr="00127E73">
          <w:rPr>
            <w:rStyle w:val="af5"/>
            <w:noProof/>
          </w:rPr>
          <w:t>6.3.2</w:t>
        </w:r>
        <w:r>
          <w:rPr>
            <w:rFonts w:asciiTheme="minorHAnsi" w:eastAsiaTheme="minorEastAsia" w:hAnsiTheme="minorHAnsi" w:cstheme="minorBidi"/>
            <w:iCs w:val="0"/>
            <w:noProof/>
            <w:sz w:val="21"/>
            <w:szCs w:val="22"/>
          </w:rPr>
          <w:tab/>
        </w:r>
        <w:r w:rsidRPr="00127E73">
          <w:rPr>
            <w:rStyle w:val="af5"/>
            <w:noProof/>
          </w:rPr>
          <w:t>用户登录</w:t>
        </w:r>
        <w:r>
          <w:rPr>
            <w:noProof/>
            <w:webHidden/>
          </w:rPr>
          <w:tab/>
        </w:r>
        <w:r>
          <w:rPr>
            <w:noProof/>
            <w:webHidden/>
          </w:rPr>
          <w:fldChar w:fldCharType="begin"/>
        </w:r>
        <w:r>
          <w:rPr>
            <w:noProof/>
            <w:webHidden/>
          </w:rPr>
          <w:instrText xml:space="preserve"> PAGEREF _Toc121087806 \h </w:instrText>
        </w:r>
        <w:r>
          <w:rPr>
            <w:noProof/>
            <w:webHidden/>
          </w:rPr>
        </w:r>
        <w:r>
          <w:rPr>
            <w:noProof/>
            <w:webHidden/>
          </w:rPr>
          <w:fldChar w:fldCharType="separate"/>
        </w:r>
        <w:r>
          <w:rPr>
            <w:noProof/>
            <w:webHidden/>
          </w:rPr>
          <w:t>22</w:t>
        </w:r>
        <w:r>
          <w:rPr>
            <w:noProof/>
            <w:webHidden/>
          </w:rPr>
          <w:fldChar w:fldCharType="end"/>
        </w:r>
      </w:hyperlink>
    </w:p>
    <w:p w14:paraId="1726BE11" w14:textId="470B723A"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807" w:history="1">
        <w:r w:rsidRPr="00127E73">
          <w:rPr>
            <w:rStyle w:val="af5"/>
            <w:noProof/>
          </w:rPr>
          <w:t>6.3.3</w:t>
        </w:r>
        <w:r>
          <w:rPr>
            <w:rFonts w:asciiTheme="minorHAnsi" w:eastAsiaTheme="minorEastAsia" w:hAnsiTheme="minorHAnsi" w:cstheme="minorBidi"/>
            <w:iCs w:val="0"/>
            <w:noProof/>
            <w:sz w:val="21"/>
            <w:szCs w:val="22"/>
          </w:rPr>
          <w:tab/>
        </w:r>
        <w:r w:rsidRPr="00127E73">
          <w:rPr>
            <w:rStyle w:val="af5"/>
            <w:noProof/>
          </w:rPr>
          <w:t>管理员增加用户</w:t>
        </w:r>
        <w:r>
          <w:rPr>
            <w:noProof/>
            <w:webHidden/>
          </w:rPr>
          <w:tab/>
        </w:r>
        <w:r>
          <w:rPr>
            <w:noProof/>
            <w:webHidden/>
          </w:rPr>
          <w:fldChar w:fldCharType="begin"/>
        </w:r>
        <w:r>
          <w:rPr>
            <w:noProof/>
            <w:webHidden/>
          </w:rPr>
          <w:instrText xml:space="preserve"> PAGEREF _Toc121087807 \h </w:instrText>
        </w:r>
        <w:r>
          <w:rPr>
            <w:noProof/>
            <w:webHidden/>
          </w:rPr>
        </w:r>
        <w:r>
          <w:rPr>
            <w:noProof/>
            <w:webHidden/>
          </w:rPr>
          <w:fldChar w:fldCharType="separate"/>
        </w:r>
        <w:r>
          <w:rPr>
            <w:noProof/>
            <w:webHidden/>
          </w:rPr>
          <w:t>23</w:t>
        </w:r>
        <w:r>
          <w:rPr>
            <w:noProof/>
            <w:webHidden/>
          </w:rPr>
          <w:fldChar w:fldCharType="end"/>
        </w:r>
      </w:hyperlink>
    </w:p>
    <w:p w14:paraId="44565B28" w14:textId="3DBDA62B"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808" w:history="1">
        <w:r w:rsidRPr="00127E73">
          <w:rPr>
            <w:rStyle w:val="af5"/>
            <w:noProof/>
          </w:rPr>
          <w:t>6.3.4</w:t>
        </w:r>
        <w:r>
          <w:rPr>
            <w:rFonts w:asciiTheme="minorHAnsi" w:eastAsiaTheme="minorEastAsia" w:hAnsiTheme="minorHAnsi" w:cstheme="minorBidi"/>
            <w:iCs w:val="0"/>
            <w:noProof/>
            <w:sz w:val="21"/>
            <w:szCs w:val="22"/>
          </w:rPr>
          <w:tab/>
        </w:r>
        <w:r w:rsidRPr="00127E73">
          <w:rPr>
            <w:rStyle w:val="af5"/>
            <w:noProof/>
          </w:rPr>
          <w:t>删除用户</w:t>
        </w:r>
        <w:r>
          <w:rPr>
            <w:noProof/>
            <w:webHidden/>
          </w:rPr>
          <w:tab/>
        </w:r>
        <w:r>
          <w:rPr>
            <w:noProof/>
            <w:webHidden/>
          </w:rPr>
          <w:fldChar w:fldCharType="begin"/>
        </w:r>
        <w:r>
          <w:rPr>
            <w:noProof/>
            <w:webHidden/>
          </w:rPr>
          <w:instrText xml:space="preserve"> PAGEREF _Toc121087808 \h </w:instrText>
        </w:r>
        <w:r>
          <w:rPr>
            <w:noProof/>
            <w:webHidden/>
          </w:rPr>
        </w:r>
        <w:r>
          <w:rPr>
            <w:noProof/>
            <w:webHidden/>
          </w:rPr>
          <w:fldChar w:fldCharType="separate"/>
        </w:r>
        <w:r>
          <w:rPr>
            <w:noProof/>
            <w:webHidden/>
          </w:rPr>
          <w:t>24</w:t>
        </w:r>
        <w:r>
          <w:rPr>
            <w:noProof/>
            <w:webHidden/>
          </w:rPr>
          <w:fldChar w:fldCharType="end"/>
        </w:r>
      </w:hyperlink>
    </w:p>
    <w:p w14:paraId="3FF3E439" w14:textId="3DB88A46"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09" w:history="1">
        <w:r w:rsidRPr="00127E73">
          <w:rPr>
            <w:rStyle w:val="af5"/>
            <w:rFonts w:ascii="Times New Roman" w:hAnsi="Times New Roman"/>
            <w:noProof/>
          </w:rPr>
          <w:t>6.4</w:t>
        </w:r>
        <w:r>
          <w:rPr>
            <w:rFonts w:asciiTheme="minorHAnsi" w:eastAsiaTheme="minorEastAsia" w:hAnsiTheme="minorHAnsi" w:cstheme="minorBidi"/>
            <w:smallCaps w:val="0"/>
            <w:noProof/>
            <w:sz w:val="21"/>
            <w:szCs w:val="22"/>
          </w:rPr>
          <w:tab/>
        </w:r>
        <w:r w:rsidRPr="00127E73">
          <w:rPr>
            <w:rStyle w:val="af5"/>
            <w:noProof/>
          </w:rPr>
          <w:t>界面设计</w:t>
        </w:r>
        <w:r>
          <w:rPr>
            <w:noProof/>
            <w:webHidden/>
          </w:rPr>
          <w:tab/>
        </w:r>
        <w:r>
          <w:rPr>
            <w:noProof/>
            <w:webHidden/>
          </w:rPr>
          <w:fldChar w:fldCharType="begin"/>
        </w:r>
        <w:r>
          <w:rPr>
            <w:noProof/>
            <w:webHidden/>
          </w:rPr>
          <w:instrText xml:space="preserve"> PAGEREF _Toc121087809 \h </w:instrText>
        </w:r>
        <w:r>
          <w:rPr>
            <w:noProof/>
            <w:webHidden/>
          </w:rPr>
        </w:r>
        <w:r>
          <w:rPr>
            <w:noProof/>
            <w:webHidden/>
          </w:rPr>
          <w:fldChar w:fldCharType="separate"/>
        </w:r>
        <w:r>
          <w:rPr>
            <w:noProof/>
            <w:webHidden/>
          </w:rPr>
          <w:t>26</w:t>
        </w:r>
        <w:r>
          <w:rPr>
            <w:noProof/>
            <w:webHidden/>
          </w:rPr>
          <w:fldChar w:fldCharType="end"/>
        </w:r>
      </w:hyperlink>
    </w:p>
    <w:p w14:paraId="0A873E9E" w14:textId="2FD880D2" w:rsidR="006567E7" w:rsidRDefault="006567E7">
      <w:pPr>
        <w:pStyle w:val="TOC2"/>
        <w:tabs>
          <w:tab w:val="left" w:pos="1260"/>
        </w:tabs>
        <w:rPr>
          <w:rFonts w:asciiTheme="minorHAnsi" w:eastAsiaTheme="minorEastAsia" w:hAnsiTheme="minorHAnsi" w:cstheme="minorBidi"/>
          <w:smallCaps w:val="0"/>
          <w:noProof/>
          <w:sz w:val="21"/>
          <w:szCs w:val="22"/>
        </w:rPr>
      </w:pPr>
      <w:hyperlink w:anchor="_Toc121087810" w:history="1">
        <w:r w:rsidRPr="00127E73">
          <w:rPr>
            <w:rStyle w:val="af5"/>
            <w:noProof/>
          </w:rPr>
          <w:t>6.4.1</w:t>
        </w:r>
        <w:r>
          <w:rPr>
            <w:rFonts w:asciiTheme="minorHAnsi" w:eastAsiaTheme="minorEastAsia" w:hAnsiTheme="minorHAnsi" w:cstheme="minorBidi"/>
            <w:smallCaps w:val="0"/>
            <w:noProof/>
            <w:sz w:val="21"/>
            <w:szCs w:val="22"/>
          </w:rPr>
          <w:tab/>
        </w:r>
        <w:r w:rsidRPr="00127E73">
          <w:rPr>
            <w:rStyle w:val="af5"/>
            <w:noProof/>
          </w:rPr>
          <w:t>注册界面设计</w:t>
        </w:r>
        <w:r>
          <w:rPr>
            <w:noProof/>
            <w:webHidden/>
          </w:rPr>
          <w:tab/>
        </w:r>
        <w:r>
          <w:rPr>
            <w:noProof/>
            <w:webHidden/>
          </w:rPr>
          <w:fldChar w:fldCharType="begin"/>
        </w:r>
        <w:r>
          <w:rPr>
            <w:noProof/>
            <w:webHidden/>
          </w:rPr>
          <w:instrText xml:space="preserve"> PAGEREF _Toc121087810 \h </w:instrText>
        </w:r>
        <w:r>
          <w:rPr>
            <w:noProof/>
            <w:webHidden/>
          </w:rPr>
        </w:r>
        <w:r>
          <w:rPr>
            <w:noProof/>
            <w:webHidden/>
          </w:rPr>
          <w:fldChar w:fldCharType="separate"/>
        </w:r>
        <w:r>
          <w:rPr>
            <w:noProof/>
            <w:webHidden/>
          </w:rPr>
          <w:t>26</w:t>
        </w:r>
        <w:r>
          <w:rPr>
            <w:noProof/>
            <w:webHidden/>
          </w:rPr>
          <w:fldChar w:fldCharType="end"/>
        </w:r>
      </w:hyperlink>
    </w:p>
    <w:p w14:paraId="0179FA0F" w14:textId="2286CB13" w:rsidR="006567E7" w:rsidRDefault="006567E7">
      <w:pPr>
        <w:pStyle w:val="TOC3"/>
        <w:rPr>
          <w:rFonts w:asciiTheme="minorHAnsi" w:eastAsiaTheme="minorEastAsia" w:hAnsiTheme="minorHAnsi" w:cstheme="minorBidi"/>
          <w:iCs w:val="0"/>
          <w:noProof/>
          <w:sz w:val="21"/>
          <w:szCs w:val="22"/>
        </w:rPr>
      </w:pPr>
      <w:hyperlink w:anchor="_Toc121087811" w:history="1">
        <w:r w:rsidRPr="00127E73">
          <w:rPr>
            <w:rStyle w:val="af5"/>
            <w:noProof/>
          </w:rPr>
          <w:t>6.4.2 登陆页面设计</w:t>
        </w:r>
        <w:r>
          <w:rPr>
            <w:noProof/>
            <w:webHidden/>
          </w:rPr>
          <w:tab/>
        </w:r>
        <w:r>
          <w:rPr>
            <w:noProof/>
            <w:webHidden/>
          </w:rPr>
          <w:fldChar w:fldCharType="begin"/>
        </w:r>
        <w:r>
          <w:rPr>
            <w:noProof/>
            <w:webHidden/>
          </w:rPr>
          <w:instrText xml:space="preserve"> PAGEREF _Toc121087811 \h </w:instrText>
        </w:r>
        <w:r>
          <w:rPr>
            <w:noProof/>
            <w:webHidden/>
          </w:rPr>
        </w:r>
        <w:r>
          <w:rPr>
            <w:noProof/>
            <w:webHidden/>
          </w:rPr>
          <w:fldChar w:fldCharType="separate"/>
        </w:r>
        <w:r>
          <w:rPr>
            <w:noProof/>
            <w:webHidden/>
          </w:rPr>
          <w:t>26</w:t>
        </w:r>
        <w:r>
          <w:rPr>
            <w:noProof/>
            <w:webHidden/>
          </w:rPr>
          <w:fldChar w:fldCharType="end"/>
        </w:r>
      </w:hyperlink>
    </w:p>
    <w:p w14:paraId="3F7ACFF1" w14:textId="1C310E7C" w:rsidR="006567E7" w:rsidRDefault="006567E7">
      <w:pPr>
        <w:pStyle w:val="TOC3"/>
        <w:rPr>
          <w:rFonts w:asciiTheme="minorHAnsi" w:eastAsiaTheme="minorEastAsia" w:hAnsiTheme="minorHAnsi" w:cstheme="minorBidi"/>
          <w:iCs w:val="0"/>
          <w:noProof/>
          <w:sz w:val="21"/>
          <w:szCs w:val="22"/>
        </w:rPr>
      </w:pPr>
      <w:hyperlink w:anchor="_Toc121087812" w:history="1">
        <w:r w:rsidRPr="00127E73">
          <w:rPr>
            <w:rStyle w:val="af5"/>
            <w:noProof/>
          </w:rPr>
          <w:t>6.4.3 用户管理界面设计</w:t>
        </w:r>
        <w:r>
          <w:rPr>
            <w:noProof/>
            <w:webHidden/>
          </w:rPr>
          <w:tab/>
        </w:r>
        <w:r>
          <w:rPr>
            <w:noProof/>
            <w:webHidden/>
          </w:rPr>
          <w:fldChar w:fldCharType="begin"/>
        </w:r>
        <w:r>
          <w:rPr>
            <w:noProof/>
            <w:webHidden/>
          </w:rPr>
          <w:instrText xml:space="preserve"> PAGEREF _Toc121087812 \h </w:instrText>
        </w:r>
        <w:r>
          <w:rPr>
            <w:noProof/>
            <w:webHidden/>
          </w:rPr>
        </w:r>
        <w:r>
          <w:rPr>
            <w:noProof/>
            <w:webHidden/>
          </w:rPr>
          <w:fldChar w:fldCharType="separate"/>
        </w:r>
        <w:r>
          <w:rPr>
            <w:noProof/>
            <w:webHidden/>
          </w:rPr>
          <w:t>27</w:t>
        </w:r>
        <w:r>
          <w:rPr>
            <w:noProof/>
            <w:webHidden/>
          </w:rPr>
          <w:fldChar w:fldCharType="end"/>
        </w:r>
      </w:hyperlink>
    </w:p>
    <w:p w14:paraId="658816C2" w14:textId="1A1A903E" w:rsidR="006567E7" w:rsidRDefault="006567E7">
      <w:pPr>
        <w:pStyle w:val="TOC3"/>
        <w:rPr>
          <w:rFonts w:asciiTheme="minorHAnsi" w:eastAsiaTheme="minorEastAsia" w:hAnsiTheme="minorHAnsi" w:cstheme="minorBidi"/>
          <w:iCs w:val="0"/>
          <w:noProof/>
          <w:sz w:val="21"/>
          <w:szCs w:val="22"/>
        </w:rPr>
      </w:pPr>
      <w:hyperlink w:anchor="_Toc121087813" w:history="1">
        <w:r w:rsidRPr="00127E73">
          <w:rPr>
            <w:rStyle w:val="af5"/>
            <w:noProof/>
          </w:rPr>
          <w:t>6.4.4 主界面设计</w:t>
        </w:r>
        <w:r>
          <w:rPr>
            <w:noProof/>
            <w:webHidden/>
          </w:rPr>
          <w:tab/>
        </w:r>
        <w:r>
          <w:rPr>
            <w:noProof/>
            <w:webHidden/>
          </w:rPr>
          <w:fldChar w:fldCharType="begin"/>
        </w:r>
        <w:r>
          <w:rPr>
            <w:noProof/>
            <w:webHidden/>
          </w:rPr>
          <w:instrText xml:space="preserve"> PAGEREF _Toc121087813 \h </w:instrText>
        </w:r>
        <w:r>
          <w:rPr>
            <w:noProof/>
            <w:webHidden/>
          </w:rPr>
        </w:r>
        <w:r>
          <w:rPr>
            <w:noProof/>
            <w:webHidden/>
          </w:rPr>
          <w:fldChar w:fldCharType="separate"/>
        </w:r>
        <w:r>
          <w:rPr>
            <w:noProof/>
            <w:webHidden/>
          </w:rPr>
          <w:t>28</w:t>
        </w:r>
        <w:r>
          <w:rPr>
            <w:noProof/>
            <w:webHidden/>
          </w:rPr>
          <w:fldChar w:fldCharType="end"/>
        </w:r>
      </w:hyperlink>
    </w:p>
    <w:p w14:paraId="30DDFD59" w14:textId="0E01AC8C"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14" w:history="1">
        <w:r w:rsidRPr="00127E73">
          <w:rPr>
            <w:rStyle w:val="af5"/>
            <w:rFonts w:ascii="Times New Roman" w:hAnsi="Times New Roman"/>
            <w:noProof/>
          </w:rPr>
          <w:t>6.5</w:t>
        </w:r>
        <w:r>
          <w:rPr>
            <w:rFonts w:asciiTheme="minorHAnsi" w:eastAsiaTheme="minorEastAsia" w:hAnsiTheme="minorHAnsi" w:cstheme="minorBidi"/>
            <w:smallCaps w:val="0"/>
            <w:noProof/>
            <w:sz w:val="21"/>
            <w:szCs w:val="22"/>
          </w:rPr>
          <w:tab/>
        </w:r>
        <w:r w:rsidRPr="00127E73">
          <w:rPr>
            <w:rStyle w:val="af5"/>
            <w:noProof/>
          </w:rPr>
          <w:t>本章小结</w:t>
        </w:r>
        <w:r>
          <w:rPr>
            <w:noProof/>
            <w:webHidden/>
          </w:rPr>
          <w:tab/>
        </w:r>
        <w:r>
          <w:rPr>
            <w:noProof/>
            <w:webHidden/>
          </w:rPr>
          <w:fldChar w:fldCharType="begin"/>
        </w:r>
        <w:r>
          <w:rPr>
            <w:noProof/>
            <w:webHidden/>
          </w:rPr>
          <w:instrText xml:space="preserve"> PAGEREF _Toc121087814 \h </w:instrText>
        </w:r>
        <w:r>
          <w:rPr>
            <w:noProof/>
            <w:webHidden/>
          </w:rPr>
        </w:r>
        <w:r>
          <w:rPr>
            <w:noProof/>
            <w:webHidden/>
          </w:rPr>
          <w:fldChar w:fldCharType="separate"/>
        </w:r>
        <w:r>
          <w:rPr>
            <w:noProof/>
            <w:webHidden/>
          </w:rPr>
          <w:t>30</w:t>
        </w:r>
        <w:r>
          <w:rPr>
            <w:noProof/>
            <w:webHidden/>
          </w:rPr>
          <w:fldChar w:fldCharType="end"/>
        </w:r>
      </w:hyperlink>
    </w:p>
    <w:p w14:paraId="4F4D1640" w14:textId="7A463BB3" w:rsidR="006567E7" w:rsidRDefault="006567E7">
      <w:pPr>
        <w:pStyle w:val="TOC1"/>
        <w:rPr>
          <w:rFonts w:asciiTheme="minorHAnsi" w:eastAsiaTheme="minorEastAsia" w:hAnsiTheme="minorHAnsi" w:cstheme="minorBidi"/>
          <w:b w:val="0"/>
          <w:bCs w:val="0"/>
          <w:caps w:val="0"/>
          <w:noProof/>
          <w:sz w:val="21"/>
          <w:szCs w:val="22"/>
        </w:rPr>
      </w:pPr>
      <w:hyperlink w:anchor="_Toc121087815" w:history="1">
        <w:r w:rsidRPr="00127E73">
          <w:rPr>
            <w:rStyle w:val="af5"/>
            <w:noProof/>
          </w:rPr>
          <w:t>7</w:t>
        </w:r>
        <w:r>
          <w:rPr>
            <w:rFonts w:asciiTheme="minorHAnsi" w:eastAsiaTheme="minorEastAsia" w:hAnsiTheme="minorHAnsi" w:cstheme="minorBidi"/>
            <w:b w:val="0"/>
            <w:bCs w:val="0"/>
            <w:caps w:val="0"/>
            <w:noProof/>
            <w:sz w:val="21"/>
            <w:szCs w:val="22"/>
          </w:rPr>
          <w:tab/>
        </w:r>
        <w:r w:rsidRPr="00127E73">
          <w:rPr>
            <w:rStyle w:val="af5"/>
            <w:noProof/>
          </w:rPr>
          <w:t>航班延误预测系统测试</w:t>
        </w:r>
        <w:r>
          <w:rPr>
            <w:noProof/>
            <w:webHidden/>
          </w:rPr>
          <w:tab/>
        </w:r>
        <w:r>
          <w:rPr>
            <w:noProof/>
            <w:webHidden/>
          </w:rPr>
          <w:fldChar w:fldCharType="begin"/>
        </w:r>
        <w:r>
          <w:rPr>
            <w:noProof/>
            <w:webHidden/>
          </w:rPr>
          <w:instrText xml:space="preserve"> PAGEREF _Toc121087815 \h </w:instrText>
        </w:r>
        <w:r>
          <w:rPr>
            <w:noProof/>
            <w:webHidden/>
          </w:rPr>
        </w:r>
        <w:r>
          <w:rPr>
            <w:noProof/>
            <w:webHidden/>
          </w:rPr>
          <w:fldChar w:fldCharType="separate"/>
        </w:r>
        <w:r>
          <w:rPr>
            <w:noProof/>
            <w:webHidden/>
          </w:rPr>
          <w:t>30</w:t>
        </w:r>
        <w:r>
          <w:rPr>
            <w:noProof/>
            <w:webHidden/>
          </w:rPr>
          <w:fldChar w:fldCharType="end"/>
        </w:r>
      </w:hyperlink>
    </w:p>
    <w:p w14:paraId="5B5B63B3" w14:textId="6CE5FF38"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16" w:history="1">
        <w:r w:rsidRPr="00127E73">
          <w:rPr>
            <w:rStyle w:val="af5"/>
            <w:rFonts w:ascii="Times New Roman" w:hAnsi="Times New Roman"/>
            <w:noProof/>
          </w:rPr>
          <w:t>7.1</w:t>
        </w:r>
        <w:r>
          <w:rPr>
            <w:rFonts w:asciiTheme="minorHAnsi" w:eastAsiaTheme="minorEastAsia" w:hAnsiTheme="minorHAnsi" w:cstheme="minorBidi"/>
            <w:smallCaps w:val="0"/>
            <w:noProof/>
            <w:sz w:val="21"/>
            <w:szCs w:val="22"/>
          </w:rPr>
          <w:tab/>
        </w:r>
        <w:r w:rsidRPr="00127E73">
          <w:rPr>
            <w:rStyle w:val="af5"/>
            <w:noProof/>
          </w:rPr>
          <w:t>系统测试环境</w:t>
        </w:r>
        <w:r>
          <w:rPr>
            <w:noProof/>
            <w:webHidden/>
          </w:rPr>
          <w:tab/>
        </w:r>
        <w:r>
          <w:rPr>
            <w:noProof/>
            <w:webHidden/>
          </w:rPr>
          <w:fldChar w:fldCharType="begin"/>
        </w:r>
        <w:r>
          <w:rPr>
            <w:noProof/>
            <w:webHidden/>
          </w:rPr>
          <w:instrText xml:space="preserve"> PAGEREF _Toc121087816 \h </w:instrText>
        </w:r>
        <w:r>
          <w:rPr>
            <w:noProof/>
            <w:webHidden/>
          </w:rPr>
        </w:r>
        <w:r>
          <w:rPr>
            <w:noProof/>
            <w:webHidden/>
          </w:rPr>
          <w:fldChar w:fldCharType="separate"/>
        </w:r>
        <w:r>
          <w:rPr>
            <w:noProof/>
            <w:webHidden/>
          </w:rPr>
          <w:t>30</w:t>
        </w:r>
        <w:r>
          <w:rPr>
            <w:noProof/>
            <w:webHidden/>
          </w:rPr>
          <w:fldChar w:fldCharType="end"/>
        </w:r>
      </w:hyperlink>
    </w:p>
    <w:p w14:paraId="5C0CAAAF" w14:textId="22A72713"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817" w:history="1">
        <w:r w:rsidRPr="00127E73">
          <w:rPr>
            <w:rStyle w:val="af5"/>
            <w:noProof/>
          </w:rPr>
          <w:t>7.1.1</w:t>
        </w:r>
        <w:r>
          <w:rPr>
            <w:rFonts w:asciiTheme="minorHAnsi" w:eastAsiaTheme="minorEastAsia" w:hAnsiTheme="minorHAnsi" w:cstheme="minorBidi"/>
            <w:iCs w:val="0"/>
            <w:noProof/>
            <w:sz w:val="21"/>
            <w:szCs w:val="22"/>
          </w:rPr>
          <w:tab/>
        </w:r>
        <w:r w:rsidRPr="00127E73">
          <w:rPr>
            <w:rStyle w:val="af5"/>
            <w:noProof/>
          </w:rPr>
          <w:t>硬件环境</w:t>
        </w:r>
        <w:r>
          <w:rPr>
            <w:noProof/>
            <w:webHidden/>
          </w:rPr>
          <w:tab/>
        </w:r>
        <w:r>
          <w:rPr>
            <w:noProof/>
            <w:webHidden/>
          </w:rPr>
          <w:fldChar w:fldCharType="begin"/>
        </w:r>
        <w:r>
          <w:rPr>
            <w:noProof/>
            <w:webHidden/>
          </w:rPr>
          <w:instrText xml:space="preserve"> PAGEREF _Toc121087817 \h </w:instrText>
        </w:r>
        <w:r>
          <w:rPr>
            <w:noProof/>
            <w:webHidden/>
          </w:rPr>
        </w:r>
        <w:r>
          <w:rPr>
            <w:noProof/>
            <w:webHidden/>
          </w:rPr>
          <w:fldChar w:fldCharType="separate"/>
        </w:r>
        <w:r>
          <w:rPr>
            <w:noProof/>
            <w:webHidden/>
          </w:rPr>
          <w:t>30</w:t>
        </w:r>
        <w:r>
          <w:rPr>
            <w:noProof/>
            <w:webHidden/>
          </w:rPr>
          <w:fldChar w:fldCharType="end"/>
        </w:r>
      </w:hyperlink>
    </w:p>
    <w:p w14:paraId="6CFCE18D" w14:textId="293D7FC3" w:rsidR="006567E7" w:rsidRDefault="006567E7">
      <w:pPr>
        <w:pStyle w:val="TOC3"/>
        <w:tabs>
          <w:tab w:val="left" w:pos="1470"/>
        </w:tabs>
        <w:rPr>
          <w:rFonts w:asciiTheme="minorHAnsi" w:eastAsiaTheme="minorEastAsia" w:hAnsiTheme="minorHAnsi" w:cstheme="minorBidi"/>
          <w:iCs w:val="0"/>
          <w:noProof/>
          <w:sz w:val="21"/>
          <w:szCs w:val="22"/>
        </w:rPr>
      </w:pPr>
      <w:hyperlink w:anchor="_Toc121087818" w:history="1">
        <w:r w:rsidRPr="00127E73">
          <w:rPr>
            <w:rStyle w:val="af5"/>
            <w:noProof/>
          </w:rPr>
          <w:t>7.1.2</w:t>
        </w:r>
        <w:r>
          <w:rPr>
            <w:rFonts w:asciiTheme="minorHAnsi" w:eastAsiaTheme="minorEastAsia" w:hAnsiTheme="minorHAnsi" w:cstheme="minorBidi"/>
            <w:iCs w:val="0"/>
            <w:noProof/>
            <w:sz w:val="21"/>
            <w:szCs w:val="22"/>
          </w:rPr>
          <w:tab/>
        </w:r>
        <w:r w:rsidRPr="00127E73">
          <w:rPr>
            <w:rStyle w:val="af5"/>
            <w:noProof/>
          </w:rPr>
          <w:t>软件环境</w:t>
        </w:r>
        <w:r>
          <w:rPr>
            <w:noProof/>
            <w:webHidden/>
          </w:rPr>
          <w:tab/>
        </w:r>
        <w:r>
          <w:rPr>
            <w:noProof/>
            <w:webHidden/>
          </w:rPr>
          <w:fldChar w:fldCharType="begin"/>
        </w:r>
        <w:r>
          <w:rPr>
            <w:noProof/>
            <w:webHidden/>
          </w:rPr>
          <w:instrText xml:space="preserve"> PAGEREF _Toc121087818 \h </w:instrText>
        </w:r>
        <w:r>
          <w:rPr>
            <w:noProof/>
            <w:webHidden/>
          </w:rPr>
        </w:r>
        <w:r>
          <w:rPr>
            <w:noProof/>
            <w:webHidden/>
          </w:rPr>
          <w:fldChar w:fldCharType="separate"/>
        </w:r>
        <w:r>
          <w:rPr>
            <w:noProof/>
            <w:webHidden/>
          </w:rPr>
          <w:t>30</w:t>
        </w:r>
        <w:r>
          <w:rPr>
            <w:noProof/>
            <w:webHidden/>
          </w:rPr>
          <w:fldChar w:fldCharType="end"/>
        </w:r>
      </w:hyperlink>
    </w:p>
    <w:p w14:paraId="3C65C03B" w14:textId="49885E13"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19" w:history="1">
        <w:r w:rsidRPr="00127E73">
          <w:rPr>
            <w:rStyle w:val="af5"/>
            <w:rFonts w:ascii="Times New Roman" w:hAnsi="Times New Roman"/>
            <w:noProof/>
          </w:rPr>
          <w:t>7.2</w:t>
        </w:r>
        <w:r>
          <w:rPr>
            <w:rFonts w:asciiTheme="minorHAnsi" w:eastAsiaTheme="minorEastAsia" w:hAnsiTheme="minorHAnsi" w:cstheme="minorBidi"/>
            <w:smallCaps w:val="0"/>
            <w:noProof/>
            <w:sz w:val="21"/>
            <w:szCs w:val="22"/>
          </w:rPr>
          <w:tab/>
        </w:r>
        <w:r w:rsidRPr="00127E73">
          <w:rPr>
            <w:rStyle w:val="af5"/>
            <w:noProof/>
          </w:rPr>
          <w:t>功能性测试</w:t>
        </w:r>
        <w:r>
          <w:rPr>
            <w:noProof/>
            <w:webHidden/>
          </w:rPr>
          <w:tab/>
        </w:r>
        <w:r>
          <w:rPr>
            <w:noProof/>
            <w:webHidden/>
          </w:rPr>
          <w:fldChar w:fldCharType="begin"/>
        </w:r>
        <w:r>
          <w:rPr>
            <w:noProof/>
            <w:webHidden/>
          </w:rPr>
          <w:instrText xml:space="preserve"> PAGEREF _Toc121087819 \h </w:instrText>
        </w:r>
        <w:r>
          <w:rPr>
            <w:noProof/>
            <w:webHidden/>
          </w:rPr>
        </w:r>
        <w:r>
          <w:rPr>
            <w:noProof/>
            <w:webHidden/>
          </w:rPr>
          <w:fldChar w:fldCharType="separate"/>
        </w:r>
        <w:r>
          <w:rPr>
            <w:noProof/>
            <w:webHidden/>
          </w:rPr>
          <w:t>30</w:t>
        </w:r>
        <w:r>
          <w:rPr>
            <w:noProof/>
            <w:webHidden/>
          </w:rPr>
          <w:fldChar w:fldCharType="end"/>
        </w:r>
      </w:hyperlink>
    </w:p>
    <w:p w14:paraId="268C6164" w14:textId="150346FD" w:rsidR="006567E7" w:rsidRDefault="006567E7">
      <w:pPr>
        <w:pStyle w:val="TOC3"/>
        <w:rPr>
          <w:rFonts w:asciiTheme="minorHAnsi" w:eastAsiaTheme="minorEastAsia" w:hAnsiTheme="minorHAnsi" w:cstheme="minorBidi"/>
          <w:iCs w:val="0"/>
          <w:noProof/>
          <w:sz w:val="21"/>
          <w:szCs w:val="22"/>
        </w:rPr>
      </w:pPr>
      <w:hyperlink w:anchor="_Toc121087820" w:history="1">
        <w:r w:rsidRPr="00127E73">
          <w:rPr>
            <w:rStyle w:val="af5"/>
            <w:noProof/>
          </w:rPr>
          <w:t>7.2.1测试方案</w:t>
        </w:r>
        <w:r>
          <w:rPr>
            <w:noProof/>
            <w:webHidden/>
          </w:rPr>
          <w:tab/>
        </w:r>
        <w:r>
          <w:rPr>
            <w:noProof/>
            <w:webHidden/>
          </w:rPr>
          <w:fldChar w:fldCharType="begin"/>
        </w:r>
        <w:r>
          <w:rPr>
            <w:noProof/>
            <w:webHidden/>
          </w:rPr>
          <w:instrText xml:space="preserve"> PAGEREF _Toc121087820 \h </w:instrText>
        </w:r>
        <w:r>
          <w:rPr>
            <w:noProof/>
            <w:webHidden/>
          </w:rPr>
        </w:r>
        <w:r>
          <w:rPr>
            <w:noProof/>
            <w:webHidden/>
          </w:rPr>
          <w:fldChar w:fldCharType="separate"/>
        </w:r>
        <w:r>
          <w:rPr>
            <w:noProof/>
            <w:webHidden/>
          </w:rPr>
          <w:t>31</w:t>
        </w:r>
        <w:r>
          <w:rPr>
            <w:noProof/>
            <w:webHidden/>
          </w:rPr>
          <w:fldChar w:fldCharType="end"/>
        </w:r>
      </w:hyperlink>
    </w:p>
    <w:p w14:paraId="7280F784" w14:textId="2A464A2A" w:rsidR="006567E7" w:rsidRDefault="006567E7">
      <w:pPr>
        <w:pStyle w:val="TOC3"/>
        <w:rPr>
          <w:rFonts w:asciiTheme="minorHAnsi" w:eastAsiaTheme="minorEastAsia" w:hAnsiTheme="minorHAnsi" w:cstheme="minorBidi"/>
          <w:iCs w:val="0"/>
          <w:noProof/>
          <w:sz w:val="21"/>
          <w:szCs w:val="22"/>
        </w:rPr>
      </w:pPr>
      <w:hyperlink w:anchor="_Toc121087821" w:history="1">
        <w:r w:rsidRPr="00127E73">
          <w:rPr>
            <w:rStyle w:val="af5"/>
            <w:noProof/>
          </w:rPr>
          <w:t>7.2.2测试结果</w:t>
        </w:r>
        <w:r>
          <w:rPr>
            <w:noProof/>
            <w:webHidden/>
          </w:rPr>
          <w:tab/>
        </w:r>
        <w:r>
          <w:rPr>
            <w:noProof/>
            <w:webHidden/>
          </w:rPr>
          <w:fldChar w:fldCharType="begin"/>
        </w:r>
        <w:r>
          <w:rPr>
            <w:noProof/>
            <w:webHidden/>
          </w:rPr>
          <w:instrText xml:space="preserve"> PAGEREF _Toc121087821 \h </w:instrText>
        </w:r>
        <w:r>
          <w:rPr>
            <w:noProof/>
            <w:webHidden/>
          </w:rPr>
        </w:r>
        <w:r>
          <w:rPr>
            <w:noProof/>
            <w:webHidden/>
          </w:rPr>
          <w:fldChar w:fldCharType="separate"/>
        </w:r>
        <w:r>
          <w:rPr>
            <w:noProof/>
            <w:webHidden/>
          </w:rPr>
          <w:t>31</w:t>
        </w:r>
        <w:r>
          <w:rPr>
            <w:noProof/>
            <w:webHidden/>
          </w:rPr>
          <w:fldChar w:fldCharType="end"/>
        </w:r>
      </w:hyperlink>
    </w:p>
    <w:p w14:paraId="58A47A03" w14:textId="55BFCB42"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22" w:history="1">
        <w:r w:rsidRPr="00127E73">
          <w:rPr>
            <w:rStyle w:val="af5"/>
            <w:rFonts w:ascii="Times New Roman" w:hAnsi="Times New Roman"/>
            <w:noProof/>
          </w:rPr>
          <w:t>7.3</w:t>
        </w:r>
        <w:r>
          <w:rPr>
            <w:rFonts w:asciiTheme="minorHAnsi" w:eastAsiaTheme="minorEastAsia" w:hAnsiTheme="minorHAnsi" w:cstheme="minorBidi"/>
            <w:smallCaps w:val="0"/>
            <w:noProof/>
            <w:sz w:val="21"/>
            <w:szCs w:val="22"/>
          </w:rPr>
          <w:tab/>
        </w:r>
        <w:r w:rsidRPr="00127E73">
          <w:rPr>
            <w:rStyle w:val="af5"/>
            <w:noProof/>
          </w:rPr>
          <w:t>非功能性测试</w:t>
        </w:r>
        <w:r>
          <w:rPr>
            <w:noProof/>
            <w:webHidden/>
          </w:rPr>
          <w:tab/>
        </w:r>
        <w:r>
          <w:rPr>
            <w:noProof/>
            <w:webHidden/>
          </w:rPr>
          <w:fldChar w:fldCharType="begin"/>
        </w:r>
        <w:r>
          <w:rPr>
            <w:noProof/>
            <w:webHidden/>
          </w:rPr>
          <w:instrText xml:space="preserve"> PAGEREF _Toc121087822 \h </w:instrText>
        </w:r>
        <w:r>
          <w:rPr>
            <w:noProof/>
            <w:webHidden/>
          </w:rPr>
        </w:r>
        <w:r>
          <w:rPr>
            <w:noProof/>
            <w:webHidden/>
          </w:rPr>
          <w:fldChar w:fldCharType="separate"/>
        </w:r>
        <w:r>
          <w:rPr>
            <w:noProof/>
            <w:webHidden/>
          </w:rPr>
          <w:t>32</w:t>
        </w:r>
        <w:r>
          <w:rPr>
            <w:noProof/>
            <w:webHidden/>
          </w:rPr>
          <w:fldChar w:fldCharType="end"/>
        </w:r>
      </w:hyperlink>
    </w:p>
    <w:p w14:paraId="38E9B70E" w14:textId="5B4026C1" w:rsidR="006567E7" w:rsidRDefault="006567E7">
      <w:pPr>
        <w:pStyle w:val="TOC3"/>
        <w:rPr>
          <w:rFonts w:asciiTheme="minorHAnsi" w:eastAsiaTheme="minorEastAsia" w:hAnsiTheme="minorHAnsi" w:cstheme="minorBidi"/>
          <w:iCs w:val="0"/>
          <w:noProof/>
          <w:sz w:val="21"/>
          <w:szCs w:val="22"/>
        </w:rPr>
      </w:pPr>
      <w:hyperlink w:anchor="_Toc121087823" w:history="1">
        <w:r w:rsidRPr="00127E73">
          <w:rPr>
            <w:rStyle w:val="af5"/>
            <w:noProof/>
          </w:rPr>
          <w:t>7.3.1性能及负载性测试</w:t>
        </w:r>
        <w:r>
          <w:rPr>
            <w:noProof/>
            <w:webHidden/>
          </w:rPr>
          <w:tab/>
        </w:r>
        <w:r>
          <w:rPr>
            <w:noProof/>
            <w:webHidden/>
          </w:rPr>
          <w:fldChar w:fldCharType="begin"/>
        </w:r>
        <w:r>
          <w:rPr>
            <w:noProof/>
            <w:webHidden/>
          </w:rPr>
          <w:instrText xml:space="preserve"> PAGEREF _Toc121087823 \h </w:instrText>
        </w:r>
        <w:r>
          <w:rPr>
            <w:noProof/>
            <w:webHidden/>
          </w:rPr>
        </w:r>
        <w:r>
          <w:rPr>
            <w:noProof/>
            <w:webHidden/>
          </w:rPr>
          <w:fldChar w:fldCharType="separate"/>
        </w:r>
        <w:r>
          <w:rPr>
            <w:noProof/>
            <w:webHidden/>
          </w:rPr>
          <w:t>32</w:t>
        </w:r>
        <w:r>
          <w:rPr>
            <w:noProof/>
            <w:webHidden/>
          </w:rPr>
          <w:fldChar w:fldCharType="end"/>
        </w:r>
      </w:hyperlink>
    </w:p>
    <w:p w14:paraId="7920787D" w14:textId="0FE53E52" w:rsidR="006567E7" w:rsidRDefault="006567E7">
      <w:pPr>
        <w:pStyle w:val="TOC3"/>
        <w:rPr>
          <w:rFonts w:asciiTheme="minorHAnsi" w:eastAsiaTheme="minorEastAsia" w:hAnsiTheme="minorHAnsi" w:cstheme="minorBidi"/>
          <w:iCs w:val="0"/>
          <w:noProof/>
          <w:sz w:val="21"/>
          <w:szCs w:val="22"/>
        </w:rPr>
      </w:pPr>
      <w:hyperlink w:anchor="_Toc121087824" w:history="1">
        <w:r w:rsidRPr="00127E73">
          <w:rPr>
            <w:rStyle w:val="af5"/>
            <w:noProof/>
          </w:rPr>
          <w:t>7.3.2安全性测试</w:t>
        </w:r>
        <w:r>
          <w:rPr>
            <w:noProof/>
            <w:webHidden/>
          </w:rPr>
          <w:tab/>
        </w:r>
        <w:r>
          <w:rPr>
            <w:noProof/>
            <w:webHidden/>
          </w:rPr>
          <w:fldChar w:fldCharType="begin"/>
        </w:r>
        <w:r>
          <w:rPr>
            <w:noProof/>
            <w:webHidden/>
          </w:rPr>
          <w:instrText xml:space="preserve"> PAGEREF _Toc121087824 \h </w:instrText>
        </w:r>
        <w:r>
          <w:rPr>
            <w:noProof/>
            <w:webHidden/>
          </w:rPr>
        </w:r>
        <w:r>
          <w:rPr>
            <w:noProof/>
            <w:webHidden/>
          </w:rPr>
          <w:fldChar w:fldCharType="separate"/>
        </w:r>
        <w:r>
          <w:rPr>
            <w:noProof/>
            <w:webHidden/>
          </w:rPr>
          <w:t>33</w:t>
        </w:r>
        <w:r>
          <w:rPr>
            <w:noProof/>
            <w:webHidden/>
          </w:rPr>
          <w:fldChar w:fldCharType="end"/>
        </w:r>
      </w:hyperlink>
    </w:p>
    <w:p w14:paraId="6DBB3C88" w14:textId="744ADA85"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25" w:history="1">
        <w:r w:rsidRPr="00127E73">
          <w:rPr>
            <w:rStyle w:val="af5"/>
            <w:rFonts w:ascii="Times New Roman" w:hAnsi="Times New Roman"/>
            <w:noProof/>
          </w:rPr>
          <w:t>7.4</w:t>
        </w:r>
        <w:r>
          <w:rPr>
            <w:rFonts w:asciiTheme="minorHAnsi" w:eastAsiaTheme="minorEastAsia" w:hAnsiTheme="minorHAnsi" w:cstheme="minorBidi"/>
            <w:smallCaps w:val="0"/>
            <w:noProof/>
            <w:sz w:val="21"/>
            <w:szCs w:val="22"/>
          </w:rPr>
          <w:tab/>
        </w:r>
        <w:r w:rsidRPr="00127E73">
          <w:rPr>
            <w:rStyle w:val="af5"/>
            <w:noProof/>
          </w:rPr>
          <w:t>本章小结</w:t>
        </w:r>
        <w:r>
          <w:rPr>
            <w:noProof/>
            <w:webHidden/>
          </w:rPr>
          <w:tab/>
        </w:r>
        <w:r>
          <w:rPr>
            <w:noProof/>
            <w:webHidden/>
          </w:rPr>
          <w:fldChar w:fldCharType="begin"/>
        </w:r>
        <w:r>
          <w:rPr>
            <w:noProof/>
            <w:webHidden/>
          </w:rPr>
          <w:instrText xml:space="preserve"> PAGEREF _Toc121087825 \h </w:instrText>
        </w:r>
        <w:r>
          <w:rPr>
            <w:noProof/>
            <w:webHidden/>
          </w:rPr>
        </w:r>
        <w:r>
          <w:rPr>
            <w:noProof/>
            <w:webHidden/>
          </w:rPr>
          <w:fldChar w:fldCharType="separate"/>
        </w:r>
        <w:r>
          <w:rPr>
            <w:noProof/>
            <w:webHidden/>
          </w:rPr>
          <w:t>33</w:t>
        </w:r>
        <w:r>
          <w:rPr>
            <w:noProof/>
            <w:webHidden/>
          </w:rPr>
          <w:fldChar w:fldCharType="end"/>
        </w:r>
      </w:hyperlink>
    </w:p>
    <w:p w14:paraId="430E279D" w14:textId="0E8DC793" w:rsidR="006567E7" w:rsidRDefault="006567E7">
      <w:pPr>
        <w:pStyle w:val="TOC1"/>
        <w:rPr>
          <w:rFonts w:asciiTheme="minorHAnsi" w:eastAsiaTheme="minorEastAsia" w:hAnsiTheme="minorHAnsi" w:cstheme="minorBidi"/>
          <w:b w:val="0"/>
          <w:bCs w:val="0"/>
          <w:caps w:val="0"/>
          <w:noProof/>
          <w:sz w:val="21"/>
          <w:szCs w:val="22"/>
        </w:rPr>
      </w:pPr>
      <w:hyperlink w:anchor="_Toc121087826" w:history="1">
        <w:r w:rsidRPr="00127E73">
          <w:rPr>
            <w:rStyle w:val="af5"/>
            <w:noProof/>
          </w:rPr>
          <w:t>8</w:t>
        </w:r>
        <w:r>
          <w:rPr>
            <w:rFonts w:asciiTheme="minorHAnsi" w:eastAsiaTheme="minorEastAsia" w:hAnsiTheme="minorHAnsi" w:cstheme="minorBidi"/>
            <w:b w:val="0"/>
            <w:bCs w:val="0"/>
            <w:caps w:val="0"/>
            <w:noProof/>
            <w:sz w:val="21"/>
            <w:szCs w:val="22"/>
          </w:rPr>
          <w:tab/>
        </w:r>
        <w:r w:rsidRPr="00127E73">
          <w:rPr>
            <w:rStyle w:val="af5"/>
            <w:noProof/>
          </w:rPr>
          <w:t>总结与展望</w:t>
        </w:r>
        <w:r>
          <w:rPr>
            <w:noProof/>
            <w:webHidden/>
          </w:rPr>
          <w:tab/>
        </w:r>
        <w:r>
          <w:rPr>
            <w:noProof/>
            <w:webHidden/>
          </w:rPr>
          <w:fldChar w:fldCharType="begin"/>
        </w:r>
        <w:r>
          <w:rPr>
            <w:noProof/>
            <w:webHidden/>
          </w:rPr>
          <w:instrText xml:space="preserve"> PAGEREF _Toc121087826 \h </w:instrText>
        </w:r>
        <w:r>
          <w:rPr>
            <w:noProof/>
            <w:webHidden/>
          </w:rPr>
        </w:r>
        <w:r>
          <w:rPr>
            <w:noProof/>
            <w:webHidden/>
          </w:rPr>
          <w:fldChar w:fldCharType="separate"/>
        </w:r>
        <w:r>
          <w:rPr>
            <w:noProof/>
            <w:webHidden/>
          </w:rPr>
          <w:t>33</w:t>
        </w:r>
        <w:r>
          <w:rPr>
            <w:noProof/>
            <w:webHidden/>
          </w:rPr>
          <w:fldChar w:fldCharType="end"/>
        </w:r>
      </w:hyperlink>
    </w:p>
    <w:p w14:paraId="111295C5" w14:textId="2F9DB86B"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27" w:history="1">
        <w:r w:rsidRPr="00127E73">
          <w:rPr>
            <w:rStyle w:val="af5"/>
            <w:rFonts w:ascii="Times New Roman" w:hAnsi="Times New Roman"/>
            <w:noProof/>
          </w:rPr>
          <w:t>8.1</w:t>
        </w:r>
        <w:r>
          <w:rPr>
            <w:rFonts w:asciiTheme="minorHAnsi" w:eastAsiaTheme="minorEastAsia" w:hAnsiTheme="minorHAnsi" w:cstheme="minorBidi"/>
            <w:smallCaps w:val="0"/>
            <w:noProof/>
            <w:sz w:val="21"/>
            <w:szCs w:val="22"/>
          </w:rPr>
          <w:tab/>
        </w:r>
        <w:r w:rsidRPr="00127E73">
          <w:rPr>
            <w:rStyle w:val="af5"/>
            <w:noProof/>
          </w:rPr>
          <w:t>总结</w:t>
        </w:r>
        <w:r>
          <w:rPr>
            <w:noProof/>
            <w:webHidden/>
          </w:rPr>
          <w:tab/>
        </w:r>
        <w:r>
          <w:rPr>
            <w:noProof/>
            <w:webHidden/>
          </w:rPr>
          <w:fldChar w:fldCharType="begin"/>
        </w:r>
        <w:r>
          <w:rPr>
            <w:noProof/>
            <w:webHidden/>
          </w:rPr>
          <w:instrText xml:space="preserve"> PAGEREF _Toc121087827 \h </w:instrText>
        </w:r>
        <w:r>
          <w:rPr>
            <w:noProof/>
            <w:webHidden/>
          </w:rPr>
        </w:r>
        <w:r>
          <w:rPr>
            <w:noProof/>
            <w:webHidden/>
          </w:rPr>
          <w:fldChar w:fldCharType="separate"/>
        </w:r>
        <w:r>
          <w:rPr>
            <w:noProof/>
            <w:webHidden/>
          </w:rPr>
          <w:t>33</w:t>
        </w:r>
        <w:r>
          <w:rPr>
            <w:noProof/>
            <w:webHidden/>
          </w:rPr>
          <w:fldChar w:fldCharType="end"/>
        </w:r>
      </w:hyperlink>
    </w:p>
    <w:p w14:paraId="110850FB" w14:textId="2A2ABA88" w:rsidR="006567E7" w:rsidRDefault="006567E7">
      <w:pPr>
        <w:pStyle w:val="TOC2"/>
        <w:tabs>
          <w:tab w:val="left" w:pos="840"/>
        </w:tabs>
        <w:rPr>
          <w:rFonts w:asciiTheme="minorHAnsi" w:eastAsiaTheme="minorEastAsia" w:hAnsiTheme="minorHAnsi" w:cstheme="minorBidi"/>
          <w:smallCaps w:val="0"/>
          <w:noProof/>
          <w:sz w:val="21"/>
          <w:szCs w:val="22"/>
        </w:rPr>
      </w:pPr>
      <w:hyperlink w:anchor="_Toc121087828" w:history="1">
        <w:r w:rsidRPr="00127E73">
          <w:rPr>
            <w:rStyle w:val="af5"/>
            <w:rFonts w:ascii="Times New Roman" w:hAnsi="Times New Roman"/>
            <w:noProof/>
          </w:rPr>
          <w:t>8.2</w:t>
        </w:r>
        <w:r>
          <w:rPr>
            <w:rFonts w:asciiTheme="minorHAnsi" w:eastAsiaTheme="minorEastAsia" w:hAnsiTheme="minorHAnsi" w:cstheme="minorBidi"/>
            <w:smallCaps w:val="0"/>
            <w:noProof/>
            <w:sz w:val="21"/>
            <w:szCs w:val="22"/>
          </w:rPr>
          <w:tab/>
        </w:r>
        <w:r w:rsidRPr="00127E73">
          <w:rPr>
            <w:rStyle w:val="af5"/>
            <w:noProof/>
          </w:rPr>
          <w:t>展望</w:t>
        </w:r>
        <w:r>
          <w:rPr>
            <w:noProof/>
            <w:webHidden/>
          </w:rPr>
          <w:tab/>
        </w:r>
        <w:r>
          <w:rPr>
            <w:noProof/>
            <w:webHidden/>
          </w:rPr>
          <w:fldChar w:fldCharType="begin"/>
        </w:r>
        <w:r>
          <w:rPr>
            <w:noProof/>
            <w:webHidden/>
          </w:rPr>
          <w:instrText xml:space="preserve"> PAGEREF _Toc121087828 \h </w:instrText>
        </w:r>
        <w:r>
          <w:rPr>
            <w:noProof/>
            <w:webHidden/>
          </w:rPr>
        </w:r>
        <w:r>
          <w:rPr>
            <w:noProof/>
            <w:webHidden/>
          </w:rPr>
          <w:fldChar w:fldCharType="separate"/>
        </w:r>
        <w:r>
          <w:rPr>
            <w:noProof/>
            <w:webHidden/>
          </w:rPr>
          <w:t>34</w:t>
        </w:r>
        <w:r>
          <w:rPr>
            <w:noProof/>
            <w:webHidden/>
          </w:rPr>
          <w:fldChar w:fldCharType="end"/>
        </w:r>
      </w:hyperlink>
    </w:p>
    <w:p w14:paraId="07175952" w14:textId="7E23BB19" w:rsidR="006567E7" w:rsidRDefault="006567E7">
      <w:pPr>
        <w:pStyle w:val="TOC3"/>
        <w:rPr>
          <w:rFonts w:asciiTheme="minorHAnsi" w:eastAsiaTheme="minorEastAsia" w:hAnsiTheme="minorHAnsi" w:cstheme="minorBidi"/>
          <w:iCs w:val="0"/>
          <w:noProof/>
          <w:sz w:val="21"/>
          <w:szCs w:val="22"/>
        </w:rPr>
      </w:pPr>
      <w:hyperlink w:anchor="_Toc121087829" w:history="1">
        <w:r w:rsidRPr="00127E73">
          <w:rPr>
            <w:rStyle w:val="af5"/>
            <w:noProof/>
          </w:rPr>
          <w:t>8.2.1对于用户对预测时间的选取</w:t>
        </w:r>
        <w:r>
          <w:rPr>
            <w:noProof/>
            <w:webHidden/>
          </w:rPr>
          <w:tab/>
        </w:r>
        <w:r>
          <w:rPr>
            <w:noProof/>
            <w:webHidden/>
          </w:rPr>
          <w:fldChar w:fldCharType="begin"/>
        </w:r>
        <w:r>
          <w:rPr>
            <w:noProof/>
            <w:webHidden/>
          </w:rPr>
          <w:instrText xml:space="preserve"> PAGEREF _Toc121087829 \h </w:instrText>
        </w:r>
        <w:r>
          <w:rPr>
            <w:noProof/>
            <w:webHidden/>
          </w:rPr>
        </w:r>
        <w:r>
          <w:rPr>
            <w:noProof/>
            <w:webHidden/>
          </w:rPr>
          <w:fldChar w:fldCharType="separate"/>
        </w:r>
        <w:r>
          <w:rPr>
            <w:noProof/>
            <w:webHidden/>
          </w:rPr>
          <w:t>34</w:t>
        </w:r>
        <w:r>
          <w:rPr>
            <w:noProof/>
            <w:webHidden/>
          </w:rPr>
          <w:fldChar w:fldCharType="end"/>
        </w:r>
      </w:hyperlink>
    </w:p>
    <w:p w14:paraId="25CA51BE" w14:textId="7B9D6BCB" w:rsidR="006567E7" w:rsidRDefault="006567E7">
      <w:pPr>
        <w:pStyle w:val="TOC3"/>
        <w:rPr>
          <w:rFonts w:asciiTheme="minorHAnsi" w:eastAsiaTheme="minorEastAsia" w:hAnsiTheme="minorHAnsi" w:cstheme="minorBidi"/>
          <w:iCs w:val="0"/>
          <w:noProof/>
          <w:sz w:val="21"/>
          <w:szCs w:val="22"/>
        </w:rPr>
      </w:pPr>
      <w:hyperlink w:anchor="_Toc121087830" w:history="1">
        <w:r w:rsidRPr="00127E73">
          <w:rPr>
            <w:rStyle w:val="af5"/>
            <w:noProof/>
          </w:rPr>
          <w:t>8.2.2对于预测结果的可信度</w:t>
        </w:r>
        <w:r>
          <w:rPr>
            <w:noProof/>
            <w:webHidden/>
          </w:rPr>
          <w:tab/>
        </w:r>
        <w:r>
          <w:rPr>
            <w:noProof/>
            <w:webHidden/>
          </w:rPr>
          <w:fldChar w:fldCharType="begin"/>
        </w:r>
        <w:r>
          <w:rPr>
            <w:noProof/>
            <w:webHidden/>
          </w:rPr>
          <w:instrText xml:space="preserve"> PAGEREF _Toc121087830 \h </w:instrText>
        </w:r>
        <w:r>
          <w:rPr>
            <w:noProof/>
            <w:webHidden/>
          </w:rPr>
        </w:r>
        <w:r>
          <w:rPr>
            <w:noProof/>
            <w:webHidden/>
          </w:rPr>
          <w:fldChar w:fldCharType="separate"/>
        </w:r>
        <w:r>
          <w:rPr>
            <w:noProof/>
            <w:webHidden/>
          </w:rPr>
          <w:t>35</w:t>
        </w:r>
        <w:r>
          <w:rPr>
            <w:noProof/>
            <w:webHidden/>
          </w:rPr>
          <w:fldChar w:fldCharType="end"/>
        </w:r>
      </w:hyperlink>
    </w:p>
    <w:p w14:paraId="5DAEAD47" w14:textId="508E35D2" w:rsidR="006567E7" w:rsidRDefault="006567E7">
      <w:pPr>
        <w:pStyle w:val="TOC1"/>
        <w:rPr>
          <w:rFonts w:asciiTheme="minorHAnsi" w:eastAsiaTheme="minorEastAsia" w:hAnsiTheme="minorHAnsi" w:cstheme="minorBidi"/>
          <w:b w:val="0"/>
          <w:bCs w:val="0"/>
          <w:caps w:val="0"/>
          <w:noProof/>
          <w:sz w:val="21"/>
          <w:szCs w:val="22"/>
        </w:rPr>
      </w:pPr>
      <w:hyperlink w:anchor="_Toc121087831" w:history="1">
        <w:r w:rsidRPr="00127E73">
          <w:rPr>
            <w:rStyle w:val="af5"/>
            <w:noProof/>
          </w:rPr>
          <w:t>参考文献</w:t>
        </w:r>
        <w:r>
          <w:rPr>
            <w:noProof/>
            <w:webHidden/>
          </w:rPr>
          <w:tab/>
        </w:r>
        <w:r>
          <w:rPr>
            <w:noProof/>
            <w:webHidden/>
          </w:rPr>
          <w:fldChar w:fldCharType="begin"/>
        </w:r>
        <w:r>
          <w:rPr>
            <w:noProof/>
            <w:webHidden/>
          </w:rPr>
          <w:instrText xml:space="preserve"> PAGEREF _Toc121087831 \h </w:instrText>
        </w:r>
        <w:r>
          <w:rPr>
            <w:noProof/>
            <w:webHidden/>
          </w:rPr>
        </w:r>
        <w:r>
          <w:rPr>
            <w:noProof/>
            <w:webHidden/>
          </w:rPr>
          <w:fldChar w:fldCharType="separate"/>
        </w:r>
        <w:r>
          <w:rPr>
            <w:noProof/>
            <w:webHidden/>
          </w:rPr>
          <w:t>36</w:t>
        </w:r>
        <w:r>
          <w:rPr>
            <w:noProof/>
            <w:webHidden/>
          </w:rPr>
          <w:fldChar w:fldCharType="end"/>
        </w:r>
      </w:hyperlink>
    </w:p>
    <w:p w14:paraId="113A7308" w14:textId="48154052" w:rsidR="006567E7" w:rsidRDefault="006567E7">
      <w:pPr>
        <w:pStyle w:val="TOC1"/>
        <w:rPr>
          <w:rFonts w:asciiTheme="minorHAnsi" w:eastAsiaTheme="minorEastAsia" w:hAnsiTheme="minorHAnsi" w:cstheme="minorBidi"/>
          <w:b w:val="0"/>
          <w:bCs w:val="0"/>
          <w:caps w:val="0"/>
          <w:noProof/>
          <w:sz w:val="21"/>
          <w:szCs w:val="22"/>
        </w:rPr>
      </w:pPr>
      <w:hyperlink w:anchor="_Toc121087832" w:history="1">
        <w:r w:rsidRPr="00127E73">
          <w:rPr>
            <w:rStyle w:val="af5"/>
            <w:noProof/>
          </w:rPr>
          <w:t>致    谢</w:t>
        </w:r>
        <w:r>
          <w:rPr>
            <w:noProof/>
            <w:webHidden/>
          </w:rPr>
          <w:tab/>
        </w:r>
        <w:r>
          <w:rPr>
            <w:noProof/>
            <w:webHidden/>
          </w:rPr>
          <w:fldChar w:fldCharType="begin"/>
        </w:r>
        <w:r>
          <w:rPr>
            <w:noProof/>
            <w:webHidden/>
          </w:rPr>
          <w:instrText xml:space="preserve"> PAGEREF _Toc121087832 \h </w:instrText>
        </w:r>
        <w:r>
          <w:rPr>
            <w:noProof/>
            <w:webHidden/>
          </w:rPr>
        </w:r>
        <w:r>
          <w:rPr>
            <w:noProof/>
            <w:webHidden/>
          </w:rPr>
          <w:fldChar w:fldCharType="separate"/>
        </w:r>
        <w:r>
          <w:rPr>
            <w:noProof/>
            <w:webHidden/>
          </w:rPr>
          <w:t>37</w:t>
        </w:r>
        <w:r>
          <w:rPr>
            <w:noProof/>
            <w:webHidden/>
          </w:rPr>
          <w:fldChar w:fldCharType="end"/>
        </w:r>
      </w:hyperlink>
    </w:p>
    <w:p w14:paraId="257FD7DA" w14:textId="0A5BC583" w:rsidR="000F00D1" w:rsidRDefault="00000000">
      <w:pPr>
        <w:spacing w:line="400" w:lineRule="exact"/>
        <w:ind w:firstLineChars="200" w:firstLine="482"/>
        <w:rPr>
          <w:rFonts w:ascii="黑体" w:eastAsia="黑体" w:hAnsi="黑体"/>
        </w:rPr>
      </w:pPr>
      <w:r>
        <w:rPr>
          <w:rFonts w:ascii="黑体" w:eastAsia="黑体" w:hAnsi="黑体" w:cs="Calibri"/>
          <w:b/>
          <w:bCs/>
          <w:caps/>
        </w:rPr>
        <w:fldChar w:fldCharType="end"/>
      </w:r>
    </w:p>
    <w:p w14:paraId="3488855C" w14:textId="77777777" w:rsidR="000F00D1" w:rsidRDefault="000F00D1">
      <w:pPr>
        <w:spacing w:line="400" w:lineRule="exact"/>
        <w:ind w:firstLineChars="200" w:firstLine="480"/>
        <w:rPr>
          <w:rFonts w:ascii="黑体" w:eastAsia="黑体" w:hAnsi="黑体"/>
        </w:rPr>
      </w:pPr>
    </w:p>
    <w:p w14:paraId="7470F8FA" w14:textId="77777777" w:rsidR="000F00D1" w:rsidRDefault="000F00D1">
      <w:pPr>
        <w:spacing w:line="400" w:lineRule="exact"/>
        <w:ind w:firstLineChars="200" w:firstLine="480"/>
        <w:rPr>
          <w:rStyle w:val="af5"/>
        </w:rPr>
      </w:pPr>
    </w:p>
    <w:p w14:paraId="2D0C97DE" w14:textId="77777777" w:rsidR="000F00D1" w:rsidRDefault="000F00D1">
      <w:pPr>
        <w:spacing w:line="400" w:lineRule="exact"/>
        <w:ind w:firstLineChars="200" w:firstLine="480"/>
        <w:rPr>
          <w:rStyle w:val="af5"/>
        </w:rPr>
      </w:pPr>
    </w:p>
    <w:p w14:paraId="572ADBAA" w14:textId="77777777" w:rsidR="000F00D1" w:rsidRDefault="000F00D1">
      <w:pPr>
        <w:spacing w:line="400" w:lineRule="exact"/>
        <w:ind w:firstLineChars="200" w:firstLine="480"/>
      </w:pPr>
    </w:p>
    <w:p w14:paraId="2239F58E" w14:textId="77777777" w:rsidR="000F00D1" w:rsidRDefault="000F00D1">
      <w:pPr>
        <w:spacing w:line="400" w:lineRule="exact"/>
        <w:ind w:firstLineChars="200" w:firstLine="480"/>
        <w:sectPr w:rsidR="000F00D1">
          <w:headerReference w:type="default" r:id="rId17"/>
          <w:pgSz w:w="11907" w:h="16839"/>
          <w:pgMar w:top="1701" w:right="1418" w:bottom="1418" w:left="1418" w:header="851" w:footer="992" w:gutter="0"/>
          <w:pgNumType w:fmt="lowerRoman"/>
          <w:cols w:space="425"/>
          <w:docGrid w:type="lines" w:linePitch="312"/>
        </w:sectPr>
      </w:pPr>
    </w:p>
    <w:p w14:paraId="248E1889" w14:textId="77777777" w:rsidR="000F00D1" w:rsidRDefault="00000000">
      <w:pPr>
        <w:pStyle w:val="1"/>
        <w:tabs>
          <w:tab w:val="clear" w:pos="360"/>
        </w:tabs>
      </w:pPr>
      <w:bookmarkStart w:id="5" w:name="_Toc145592714"/>
      <w:bookmarkStart w:id="6" w:name="_Toc121087748"/>
      <w:r>
        <w:rPr>
          <w:rFonts w:hint="eastAsia"/>
        </w:rPr>
        <w:lastRenderedPageBreak/>
        <w:t>引言</w:t>
      </w:r>
      <w:bookmarkEnd w:id="5"/>
      <w:bookmarkEnd w:id="6"/>
    </w:p>
    <w:p w14:paraId="7A501256" w14:textId="77777777" w:rsidR="000F00D1" w:rsidRDefault="00000000">
      <w:pPr>
        <w:pStyle w:val="2"/>
      </w:pPr>
      <w:bookmarkStart w:id="7" w:name="_Toc121087749"/>
      <w:r>
        <w:rPr>
          <w:rFonts w:hint="eastAsia"/>
        </w:rPr>
        <w:t>研究背景及意义</w:t>
      </w:r>
      <w:bookmarkEnd w:id="7"/>
    </w:p>
    <w:p w14:paraId="6CDC73E3" w14:textId="477E46C3" w:rsidR="000F00D1" w:rsidRDefault="00B43826">
      <w:pPr>
        <w:ind w:firstLineChars="200" w:firstLine="480"/>
        <w:rPr>
          <w:rFonts w:ascii="宋体" w:hAnsi="宋体"/>
        </w:rPr>
      </w:pPr>
      <w:r>
        <w:rPr>
          <w:rFonts w:ascii="宋体" w:hAnsi="宋体" w:hint="eastAsia"/>
        </w:rPr>
        <w:t>自1</w:t>
      </w:r>
      <w:r>
        <w:rPr>
          <w:rFonts w:ascii="宋体" w:hAnsi="宋体"/>
        </w:rPr>
        <w:t>978</w:t>
      </w:r>
      <w:r>
        <w:rPr>
          <w:rFonts w:ascii="宋体" w:hAnsi="宋体" w:hint="eastAsia"/>
        </w:rPr>
        <w:t>年改革开放以来，中国民航运输总周转量、旅客运输量和货邮运输量分别以17.5%，15.9%和14.9%的平均速度增长，远高于其他运输方式和中国GDP的平均增长水平。其中的总周转量和旅客运输量都高过15个百分点，民航出行发展迅速。</w:t>
      </w:r>
    </w:p>
    <w:p w14:paraId="6056B50A" w14:textId="17D96A1A" w:rsidR="000F00D1" w:rsidRDefault="00000000">
      <w:pPr>
        <w:ind w:firstLineChars="200" w:firstLine="480"/>
        <w:rPr>
          <w:rFonts w:ascii="宋体" w:hAnsi="宋体"/>
        </w:rPr>
      </w:pPr>
      <w:r>
        <w:rPr>
          <w:rFonts w:ascii="宋体" w:hAnsi="宋体" w:hint="eastAsia"/>
        </w:rPr>
        <w:t>自2005年起，中国航空运输总周转量在国际民航组织的各个缔约国已到第二名 ，近年来我国民航的发展速度在世界民航中更是位居第一，年增长贡献率超过20%；民航总周转量持续保持年均16.3%的增速，旅客运输周转量在综合交通体系中占比达1/3，民航产业发展迅速</w:t>
      </w:r>
      <w:r w:rsidR="00B43826" w:rsidRPr="00B43826">
        <w:rPr>
          <w:rFonts w:ascii="宋体" w:hAnsi="宋体" w:hint="eastAsia"/>
          <w:vertAlign w:val="superscript"/>
        </w:rPr>
        <w:t>[</w:t>
      </w:r>
      <w:r w:rsidR="00B43826" w:rsidRPr="00B43826">
        <w:rPr>
          <w:rFonts w:ascii="宋体" w:hAnsi="宋体"/>
          <w:vertAlign w:val="superscript"/>
        </w:rPr>
        <w:t>1]</w:t>
      </w:r>
      <w:r w:rsidR="00B43826">
        <w:rPr>
          <w:rFonts w:ascii="宋体" w:hAnsi="宋体" w:hint="eastAsia"/>
        </w:rPr>
        <w:t>。</w:t>
      </w:r>
    </w:p>
    <w:p w14:paraId="796C17EC" w14:textId="396A4528" w:rsidR="000F00D1" w:rsidRDefault="00000000">
      <w:pPr>
        <w:ind w:firstLineChars="200" w:firstLine="480"/>
        <w:rPr>
          <w:rFonts w:ascii="宋体" w:hAnsi="宋体"/>
        </w:rPr>
      </w:pPr>
      <w:r>
        <w:rPr>
          <w:rFonts w:ascii="宋体" w:hAnsi="宋体" w:hint="eastAsia"/>
        </w:rPr>
        <w:t>随着民航行业的快速发展，航空出行的航班延误问题也愈加严重。根据国家民航局最新发布的《2021年民航行业发展统计公报》</w:t>
      </w:r>
      <w:r w:rsidRPr="00B43826">
        <w:rPr>
          <w:rFonts w:ascii="宋体" w:hAnsi="宋体" w:hint="eastAsia"/>
          <w:vertAlign w:val="superscript"/>
        </w:rPr>
        <w:t>[</w:t>
      </w:r>
      <w:r w:rsidR="00B43826" w:rsidRPr="00B43826">
        <w:rPr>
          <w:rFonts w:ascii="宋体" w:hAnsi="宋体"/>
          <w:vertAlign w:val="superscript"/>
        </w:rPr>
        <w:t>2</w:t>
      </w:r>
      <w:r w:rsidRPr="00B43826">
        <w:rPr>
          <w:rFonts w:ascii="宋体" w:hAnsi="宋体" w:hint="eastAsia"/>
          <w:vertAlign w:val="superscript"/>
        </w:rPr>
        <w:t>]</w:t>
      </w:r>
      <w:r>
        <w:rPr>
          <w:rFonts w:ascii="宋体" w:hAnsi="宋体" w:hint="eastAsia"/>
        </w:rPr>
        <w:t>，2021年全国客运航空公司共执行航班378.59万班次，其中正常航班333.14万班次，平均航班正常率为88.00%。</w:t>
      </w:r>
    </w:p>
    <w:p w14:paraId="42DEAA07" w14:textId="51349D34" w:rsidR="000F00D1" w:rsidRDefault="00000000">
      <w:pPr>
        <w:ind w:firstLineChars="200" w:firstLine="480"/>
        <w:rPr>
          <w:rFonts w:ascii="宋体" w:hAnsi="宋体"/>
        </w:rPr>
      </w:pPr>
      <w:r>
        <w:rPr>
          <w:rFonts w:ascii="宋体" w:hAnsi="宋体" w:hint="eastAsia"/>
        </w:rPr>
        <w:t>纵观近三年的航班延误情况：2019年平均航班正常率为81.65%</w:t>
      </w:r>
      <w:r w:rsidRPr="00B43826">
        <w:rPr>
          <w:rFonts w:ascii="宋体" w:hAnsi="宋体" w:hint="eastAsia"/>
          <w:vertAlign w:val="superscript"/>
        </w:rPr>
        <w:t>[</w:t>
      </w:r>
      <w:r w:rsidR="00B43826" w:rsidRPr="00B43826">
        <w:rPr>
          <w:rFonts w:ascii="宋体" w:hAnsi="宋体"/>
          <w:vertAlign w:val="superscript"/>
        </w:rPr>
        <w:t>3</w:t>
      </w:r>
      <w:r w:rsidRPr="00B43826">
        <w:rPr>
          <w:rFonts w:ascii="宋体" w:hAnsi="宋体" w:hint="eastAsia"/>
          <w:vertAlign w:val="superscript"/>
        </w:rPr>
        <w:t>]</w:t>
      </w:r>
      <w:r>
        <w:rPr>
          <w:rFonts w:ascii="宋体" w:hAnsi="宋体" w:hint="eastAsia"/>
        </w:rPr>
        <w:t>，2020年平均航班正常率为88.52%</w:t>
      </w:r>
      <w:r w:rsidRPr="00B43826">
        <w:rPr>
          <w:rFonts w:ascii="宋体" w:hAnsi="宋体" w:hint="eastAsia"/>
          <w:vertAlign w:val="superscript"/>
        </w:rPr>
        <w:t>[</w:t>
      </w:r>
      <w:r w:rsidR="00B43826" w:rsidRPr="00B43826">
        <w:rPr>
          <w:rFonts w:ascii="宋体" w:hAnsi="宋体"/>
          <w:vertAlign w:val="superscript"/>
        </w:rPr>
        <w:t>4</w:t>
      </w:r>
      <w:r w:rsidRPr="00B43826">
        <w:rPr>
          <w:rFonts w:ascii="宋体" w:hAnsi="宋体" w:hint="eastAsia"/>
          <w:vertAlign w:val="superscript"/>
        </w:rPr>
        <w:t>]</w:t>
      </w:r>
      <w:r>
        <w:rPr>
          <w:rFonts w:ascii="宋体" w:hAnsi="宋体" w:hint="eastAsia"/>
        </w:rPr>
        <w:t>，2021年为88.00%，航班延迟的发生概率在20%以内，但都超过10%，是一个不可忽视的问题。航班延误影响之一是会阻碍机场正常的秩序与航空系统的调度，使得航空公司的运营成本增加浪费公共资源；之二是会影响旅客的出行体验，打乱我们的学习工作安排。在发生大规模延误的情况下可能会出现机场秩序混乱，乘客与机场工作人员产生纠纷与冲突，危害社会秩序与安全。</w:t>
      </w:r>
    </w:p>
    <w:p w14:paraId="732D9A98" w14:textId="77777777" w:rsidR="000F00D1" w:rsidRDefault="00000000">
      <w:pPr>
        <w:ind w:firstLineChars="200" w:firstLine="480"/>
        <w:rPr>
          <w:rFonts w:ascii="宋体" w:hAnsi="宋体"/>
        </w:rPr>
      </w:pPr>
      <w:r>
        <w:rPr>
          <w:rFonts w:ascii="宋体" w:hAnsi="宋体" w:hint="eastAsia"/>
        </w:rPr>
        <w:t>对航班的延误情况进行提前预测，相关机场工作人员可以即时调整航班调度进行航空资源的合理分配，普通乘客也可根据可能的延误情况对自己的行程计划进行调整，尽可能地减少飞机航班延迟造成的不良影响。因此，飞机航班延迟预测的研究是重要且有实际意义的。</w:t>
      </w:r>
    </w:p>
    <w:p w14:paraId="3790A112" w14:textId="77777777" w:rsidR="000F00D1" w:rsidRDefault="00000000">
      <w:pPr>
        <w:pStyle w:val="2"/>
      </w:pPr>
      <w:bookmarkStart w:id="8" w:name="_Toc121087750"/>
      <w:r>
        <w:rPr>
          <w:rFonts w:hint="eastAsia"/>
        </w:rPr>
        <w:t>国内外研究现状</w:t>
      </w:r>
      <w:bookmarkEnd w:id="8"/>
    </w:p>
    <w:p w14:paraId="42800016" w14:textId="77777777" w:rsidR="000F00D1" w:rsidRDefault="00000000">
      <w:pPr>
        <w:ind w:firstLineChars="200" w:firstLine="480"/>
      </w:pPr>
      <w:r>
        <w:rPr>
          <w:rFonts w:hint="eastAsia"/>
        </w:rPr>
        <w:t>对于航班延误的研究聚焦于两个方面：对航班延误影响因素的研究，对航班延误预测模型的研究。其中对航班延误预测模型的研究主要涉及模型选用算法方面的问题。</w:t>
      </w:r>
    </w:p>
    <w:p w14:paraId="43902FF2" w14:textId="77777777" w:rsidR="000F00D1" w:rsidRDefault="00000000">
      <w:pPr>
        <w:ind w:firstLineChars="200" w:firstLine="480"/>
      </w:pPr>
      <w:r>
        <w:rPr>
          <w:rFonts w:hint="eastAsia"/>
        </w:rPr>
        <w:t>其中对航班延误因素的研究来源于模型构建的数据集的制作依据需要。即以航班延误的信息作为标签值，选取哪些影响因素作为特征值是航班延误预测模型构建的首要问题。</w:t>
      </w:r>
    </w:p>
    <w:p w14:paraId="0D8C3C98" w14:textId="77777777" w:rsidR="000F00D1" w:rsidRDefault="00000000">
      <w:pPr>
        <w:ind w:firstLineChars="200" w:firstLine="480"/>
      </w:pPr>
      <w:r>
        <w:rPr>
          <w:rFonts w:hint="eastAsia"/>
        </w:rPr>
        <w:t>造成航班延误的因素众多，美国交通运输部把航班延误原因分为五大类型：航空承运人原因、天气原因、国家航空系统原因、航空器晚到原因和安保原因。中国民用航空局将航班延误原因分为天气、航空公司、空管、流量、军事活动、机场、联检、油料、离港系统、旅客和公共安全共计</w:t>
      </w:r>
      <w:r>
        <w:rPr>
          <w:rFonts w:hint="eastAsia"/>
        </w:rPr>
        <w:t>11</w:t>
      </w:r>
      <w:r>
        <w:rPr>
          <w:rFonts w:hint="eastAsia"/>
        </w:rPr>
        <w:t>大类、</w:t>
      </w:r>
      <w:r>
        <w:rPr>
          <w:rFonts w:hint="eastAsia"/>
        </w:rPr>
        <w:t>67</w:t>
      </w:r>
      <w:r>
        <w:rPr>
          <w:rFonts w:hint="eastAsia"/>
        </w:rPr>
        <w:t>小类。</w:t>
      </w:r>
    </w:p>
    <w:p w14:paraId="57FD595A" w14:textId="2737175E" w:rsidR="000F00D1" w:rsidRDefault="00000000">
      <w:pPr>
        <w:ind w:firstLineChars="200" w:firstLine="480"/>
      </w:pPr>
      <w:r>
        <w:rPr>
          <w:rFonts w:hint="eastAsia"/>
        </w:rPr>
        <w:t>接下来将分别介绍航班延误的关联因素与航班延误信息预测算法的相关研究。</w:t>
      </w:r>
    </w:p>
    <w:p w14:paraId="078836B0" w14:textId="77777777" w:rsidR="00B43826" w:rsidRDefault="00B43826">
      <w:pPr>
        <w:ind w:firstLineChars="200" w:firstLine="480"/>
      </w:pPr>
    </w:p>
    <w:p w14:paraId="2D59AC23" w14:textId="77777777" w:rsidR="000F00D1" w:rsidRDefault="00000000">
      <w:pPr>
        <w:pStyle w:val="3"/>
        <w:numPr>
          <w:ilvl w:val="2"/>
          <w:numId w:val="1"/>
        </w:numPr>
      </w:pPr>
      <w:bookmarkStart w:id="9" w:name="_Toc121087751"/>
      <w:r>
        <w:rPr>
          <w:rFonts w:hint="eastAsia"/>
        </w:rPr>
        <w:lastRenderedPageBreak/>
        <w:t>航班延迟关联因素研究现状</w:t>
      </w:r>
      <w:bookmarkEnd w:id="9"/>
    </w:p>
    <w:p w14:paraId="642D7768" w14:textId="2EA15541" w:rsidR="000F00D1" w:rsidRDefault="00000000">
      <w:pPr>
        <w:ind w:firstLineChars="200" w:firstLine="480"/>
      </w:pPr>
      <w:r>
        <w:rPr>
          <w:rFonts w:hint="eastAsia"/>
        </w:rPr>
        <w:t>Inniss</w:t>
      </w:r>
      <w:r>
        <w:rPr>
          <w:rFonts w:hint="eastAsia"/>
        </w:rPr>
        <w:t>和</w:t>
      </w:r>
      <w:r>
        <w:rPr>
          <w:rFonts w:hint="eastAsia"/>
        </w:rPr>
        <w:t>Ball</w:t>
      </w:r>
      <w:r w:rsidRPr="00B43826">
        <w:rPr>
          <w:rFonts w:hint="eastAsia"/>
          <w:vertAlign w:val="superscript"/>
        </w:rPr>
        <w:t>[</w:t>
      </w:r>
      <w:r w:rsidR="00B43826" w:rsidRPr="00B43826">
        <w:rPr>
          <w:vertAlign w:val="superscript"/>
        </w:rPr>
        <w:t>5</w:t>
      </w:r>
      <w:r w:rsidRPr="00B43826">
        <w:rPr>
          <w:rFonts w:hint="eastAsia"/>
          <w:vertAlign w:val="superscript"/>
        </w:rPr>
        <w:t>]</w:t>
      </w:r>
      <w:r>
        <w:rPr>
          <w:rFonts w:hint="eastAsia"/>
        </w:rPr>
        <w:t>根据机场的实际运行情况将飞行气象条件与机场的容量结合起来，建立了一个容量分布模型描述天气对机场容量的影响。</w:t>
      </w:r>
      <w:r>
        <w:rPr>
          <w:rFonts w:hint="eastAsia"/>
        </w:rPr>
        <w:t>Chatterji</w:t>
      </w:r>
      <w:r>
        <w:rPr>
          <w:rFonts w:hint="eastAsia"/>
        </w:rPr>
        <w:t>等</w:t>
      </w:r>
      <w:r w:rsidRPr="00B43826">
        <w:rPr>
          <w:rFonts w:hint="eastAsia"/>
          <w:vertAlign w:val="superscript"/>
        </w:rPr>
        <w:t>[</w:t>
      </w:r>
      <w:r w:rsidR="00B43826" w:rsidRPr="00B43826">
        <w:rPr>
          <w:vertAlign w:val="superscript"/>
        </w:rPr>
        <w:t>6</w:t>
      </w:r>
      <w:r w:rsidRPr="00B43826">
        <w:rPr>
          <w:rFonts w:hint="eastAsia"/>
          <w:vertAlign w:val="superscript"/>
        </w:rPr>
        <w:t>]</w:t>
      </w:r>
      <w:r>
        <w:rPr>
          <w:rFonts w:hint="eastAsia"/>
        </w:rPr>
        <w:t>分析了美国境内</w:t>
      </w:r>
      <w:r>
        <w:rPr>
          <w:rFonts w:hint="eastAsia"/>
        </w:rPr>
        <w:t>517</w:t>
      </w:r>
      <w:r>
        <w:rPr>
          <w:rFonts w:hint="eastAsia"/>
        </w:rPr>
        <w:t>天的国家空域系统延误数据，发现可观测到的飞机延误的最大影响因素为天气因素，其次才是航空设备和跑道问题。同时，</w:t>
      </w:r>
      <w:r>
        <w:rPr>
          <w:rFonts w:hint="eastAsia"/>
        </w:rPr>
        <w:t>Chatterji</w:t>
      </w:r>
      <w:r>
        <w:rPr>
          <w:rFonts w:hint="eastAsia"/>
        </w:rPr>
        <w:t>等以天气影响航班交通因子（</w:t>
      </w:r>
      <w:r>
        <w:rPr>
          <w:rFonts w:hint="eastAsia"/>
        </w:rPr>
        <w:t>Weather Impacted Traffic Index, WITI</w:t>
      </w:r>
      <w:r>
        <w:rPr>
          <w:rFonts w:hint="eastAsia"/>
        </w:rPr>
        <w:t>）概念为基础出发提出了一种基于交通需求和天气的延迟预估方法，途径为采取不同的交通流量管理措施。</w:t>
      </w:r>
    </w:p>
    <w:p w14:paraId="3F4AAF91" w14:textId="152A5927" w:rsidR="000F00D1" w:rsidRDefault="00000000">
      <w:pPr>
        <w:ind w:firstLineChars="200" w:firstLine="480"/>
      </w:pPr>
      <w:r>
        <w:rPr>
          <w:rFonts w:hint="eastAsia"/>
        </w:rPr>
        <w:t>杨超</w:t>
      </w:r>
      <w:r w:rsidRPr="00B43826">
        <w:rPr>
          <w:rFonts w:hint="eastAsia"/>
          <w:vertAlign w:val="superscript"/>
        </w:rPr>
        <w:t>[</w:t>
      </w:r>
      <w:r w:rsidR="00B43826" w:rsidRPr="00B43826">
        <w:rPr>
          <w:vertAlign w:val="superscript"/>
        </w:rPr>
        <w:t>7</w:t>
      </w:r>
      <w:r w:rsidRPr="00B43826">
        <w:rPr>
          <w:rFonts w:hint="eastAsia"/>
          <w:vertAlign w:val="superscript"/>
        </w:rPr>
        <w:t>]</w:t>
      </w:r>
      <w:r>
        <w:rPr>
          <w:rFonts w:hint="eastAsia"/>
        </w:rPr>
        <w:t>分析了恶劣天气与终端区航路的可航状态之间的关系</w:t>
      </w:r>
      <w:r>
        <w:rPr>
          <w:rFonts w:hint="eastAsia"/>
        </w:rPr>
        <w:t xml:space="preserve">, </w:t>
      </w:r>
      <w:r>
        <w:rPr>
          <w:rFonts w:hint="eastAsia"/>
        </w:rPr>
        <w:t>提出航路状态特征，提出了</w:t>
      </w:r>
      <w:r>
        <w:rPr>
          <w:rFonts w:hint="eastAsia"/>
        </w:rPr>
        <w:t>8</w:t>
      </w:r>
      <w:r>
        <w:rPr>
          <w:rFonts w:hint="eastAsia"/>
        </w:rPr>
        <w:t>个与航路状态可能相关的天气特征并验证了其有效性。</w:t>
      </w:r>
    </w:p>
    <w:p w14:paraId="2F3E1EE6" w14:textId="7AB26906" w:rsidR="000F00D1" w:rsidRDefault="00000000">
      <w:pPr>
        <w:ind w:firstLineChars="200" w:firstLine="480"/>
      </w:pPr>
      <w:r>
        <w:rPr>
          <w:rFonts w:hint="eastAsia"/>
        </w:rPr>
        <w:t>王楠等</w:t>
      </w:r>
      <w:r w:rsidRPr="00B43826">
        <w:rPr>
          <w:rFonts w:hint="eastAsia"/>
          <w:vertAlign w:val="superscript"/>
        </w:rPr>
        <w:t>[</w:t>
      </w:r>
      <w:r w:rsidR="00B43826" w:rsidRPr="00B43826">
        <w:rPr>
          <w:vertAlign w:val="superscript"/>
        </w:rPr>
        <w:t>8</w:t>
      </w:r>
      <w:r w:rsidRPr="00B43826">
        <w:rPr>
          <w:rFonts w:hint="eastAsia"/>
          <w:vertAlign w:val="superscript"/>
        </w:rPr>
        <w:t>]</w:t>
      </w:r>
      <w:r>
        <w:rPr>
          <w:rFonts w:hint="eastAsia"/>
        </w:rPr>
        <w:t>人基于</w:t>
      </w:r>
      <w:r>
        <w:rPr>
          <w:rFonts w:hint="eastAsia"/>
        </w:rPr>
        <w:t>2014-2017</w:t>
      </w:r>
      <w:r>
        <w:rPr>
          <w:rFonts w:hint="eastAsia"/>
        </w:rPr>
        <w:t>年乌鲁木齐机场每半小时的航空例行天气报告报文资料以及历史的航班信息，使用决策树模型分析建立了影响航班延误的气象因子数据库，量化了在不同季节下恶劣天气具体对起飞航班的正常性影响的大小，并且由构建的决策树模型提取出了量化的无法起降天气，即在该类天气指标下航班延误可能性极大。</w:t>
      </w:r>
    </w:p>
    <w:p w14:paraId="7D34337E" w14:textId="62F9CAF4" w:rsidR="000F00D1" w:rsidRDefault="00000000">
      <w:pPr>
        <w:ind w:firstLineChars="200" w:firstLine="480"/>
      </w:pPr>
      <w:r>
        <w:rPr>
          <w:rFonts w:hint="eastAsia"/>
        </w:rPr>
        <w:t>尉炜</w:t>
      </w:r>
      <w:r w:rsidRPr="00B43826">
        <w:rPr>
          <w:rFonts w:hint="eastAsia"/>
          <w:vertAlign w:val="superscript"/>
        </w:rPr>
        <w:t>[</w:t>
      </w:r>
      <w:r w:rsidR="00B43826" w:rsidRPr="00B43826">
        <w:rPr>
          <w:vertAlign w:val="superscript"/>
        </w:rPr>
        <w:t>9</w:t>
      </w:r>
      <w:r w:rsidRPr="00B43826">
        <w:rPr>
          <w:rFonts w:hint="eastAsia"/>
          <w:vertAlign w:val="superscript"/>
        </w:rPr>
        <w:t>]</w:t>
      </w:r>
      <w:r>
        <w:rPr>
          <w:rFonts w:hint="eastAsia"/>
        </w:rPr>
        <w:t>等根据恶劣天气与机场容量的关系，将每种天气类型转换成容量概率分布，定量地分析了各种恶劣天气发生对机场容量的影响，对恶劣天气导致航班延误的预测问题提供了一种理论依据与数据支持。</w:t>
      </w:r>
    </w:p>
    <w:p w14:paraId="56A87616" w14:textId="32F49EBA" w:rsidR="000F00D1" w:rsidRDefault="00000000">
      <w:pPr>
        <w:ind w:firstLineChars="200" w:firstLine="480"/>
      </w:pPr>
      <w:r>
        <w:rPr>
          <w:rFonts w:hint="eastAsia"/>
        </w:rPr>
        <w:t>如图</w:t>
      </w:r>
      <w:r>
        <w:rPr>
          <w:rFonts w:hint="eastAsia"/>
        </w:rPr>
        <w:t>1</w:t>
      </w:r>
      <w:r>
        <w:rPr>
          <w:rFonts w:hint="eastAsia"/>
        </w:rPr>
        <w:t>所示，刘彤丹</w:t>
      </w:r>
      <w:r>
        <w:rPr>
          <w:rFonts w:hint="eastAsia"/>
        </w:rPr>
        <w:t>[9]</w:t>
      </w:r>
      <w:r>
        <w:rPr>
          <w:rFonts w:hint="eastAsia"/>
        </w:rPr>
        <w:t>统计了中国大陆境内</w:t>
      </w:r>
      <w:r>
        <w:rPr>
          <w:rFonts w:hint="eastAsia"/>
        </w:rPr>
        <w:t>2010</w:t>
      </w:r>
      <w:r>
        <w:rPr>
          <w:rFonts w:hint="eastAsia"/>
        </w:rPr>
        <w:t>到</w:t>
      </w:r>
      <w:r>
        <w:rPr>
          <w:rFonts w:hint="eastAsia"/>
        </w:rPr>
        <w:t>2018</w:t>
      </w:r>
      <w:r>
        <w:rPr>
          <w:rFonts w:hint="eastAsia"/>
        </w:rPr>
        <w:t>历年导致航班不正常的原因占比变化，包括航空公司、空管（空中管制、流量控制）和天气原因这三个占比最大的三项因素。可以看出，随着航空公司的管理精细化和空管机制的完善，航空公司、空管影响逐渐降低，天气原因目前成为航班延误的主要影响因素。</w:t>
      </w:r>
      <w:r w:rsidR="00B43826">
        <w:rPr>
          <w:noProof/>
        </w:rPr>
        <mc:AlternateContent>
          <mc:Choice Requires="wps">
            <w:drawing>
              <wp:anchor distT="0" distB="0" distL="114300" distR="114300" simplePos="0" relativeHeight="251672576" behindDoc="0" locked="0" layoutInCell="1" allowOverlap="1" wp14:anchorId="6D7A1A9D" wp14:editId="51A23CF9">
                <wp:simplePos x="0" y="0"/>
                <wp:positionH relativeFrom="column">
                  <wp:posOffset>0</wp:posOffset>
                </wp:positionH>
                <wp:positionV relativeFrom="paragraph">
                  <wp:posOffset>3882390</wp:posOffset>
                </wp:positionV>
                <wp:extent cx="5274310" cy="635"/>
                <wp:effectExtent l="0" t="0" r="0" b="0"/>
                <wp:wrapSquare wrapText="bothSides"/>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24B112" w14:textId="65915240" w:rsidR="00B43826" w:rsidRPr="00B43826" w:rsidRDefault="00B43826" w:rsidP="00B43826">
                            <w:pPr>
                              <w:pStyle w:val="afc"/>
                              <w:jc w:val="center"/>
                              <w:rPr>
                                <w:rFonts w:ascii="宋体" w:eastAsia="宋体" w:hAnsi="宋体" w:cs="Times New Roman"/>
                                <w:sz w:val="24"/>
                                <w:szCs w:val="24"/>
                              </w:rPr>
                            </w:pPr>
                            <w:r w:rsidRPr="00B43826">
                              <w:rPr>
                                <w:rFonts w:ascii="宋体" w:eastAsia="宋体" w:hAnsi="宋体" w:hint="eastAsia"/>
                                <w:sz w:val="24"/>
                                <w:szCs w:val="24"/>
                              </w:rPr>
                              <w:t>图</w:t>
                            </w:r>
                            <w:r w:rsidRPr="00B43826">
                              <w:rPr>
                                <w:rFonts w:ascii="Times New Roman" w:eastAsia="宋体" w:hAnsi="Times New Roman" w:cs="Times New Roman"/>
                                <w:sz w:val="24"/>
                                <w:szCs w:val="24"/>
                              </w:rPr>
                              <w:t>1 2010-2018</w:t>
                            </w:r>
                            <w:r w:rsidRPr="00B43826">
                              <w:rPr>
                                <w:rFonts w:ascii="宋体" w:eastAsia="宋体" w:hAnsi="宋体" w:hint="eastAsia"/>
                                <w:sz w:val="24"/>
                                <w:szCs w:val="24"/>
                              </w:rPr>
                              <w:t>年导致航班不正常的主要原因占比变化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7A1A9D" id="_x0000_t202" coordsize="21600,21600" o:spt="202" path="m,l,21600r21600,l21600,xe">
                <v:stroke joinstyle="miter"/>
                <v:path gradientshapeok="t" o:connecttype="rect"/>
              </v:shapetype>
              <v:shape id="文本框 12" o:spid="_x0000_s1026" type="#_x0000_t202" style="position:absolute;left:0;text-align:left;margin-left:0;margin-top:305.7pt;width:415.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Zy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yef/p4NaO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" stroked="f">
                <v:textbox style="mso-fit-shape-to-text:t" inset="0,0,0,0">
                  <w:txbxContent>
                    <w:p w14:paraId="0624B112" w14:textId="65915240" w:rsidR="00B43826" w:rsidRPr="00B43826" w:rsidRDefault="00B43826" w:rsidP="00B43826">
                      <w:pPr>
                        <w:pStyle w:val="afc"/>
                        <w:jc w:val="center"/>
                        <w:rPr>
                          <w:rFonts w:ascii="宋体" w:eastAsia="宋体" w:hAnsi="宋体" w:cs="Times New Roman"/>
                          <w:sz w:val="24"/>
                          <w:szCs w:val="24"/>
                        </w:rPr>
                      </w:pPr>
                      <w:r w:rsidRPr="00B43826">
                        <w:rPr>
                          <w:rFonts w:ascii="宋体" w:eastAsia="宋体" w:hAnsi="宋体" w:hint="eastAsia"/>
                          <w:sz w:val="24"/>
                          <w:szCs w:val="24"/>
                        </w:rPr>
                        <w:t>图</w:t>
                      </w:r>
                      <w:r w:rsidRPr="00B43826">
                        <w:rPr>
                          <w:rFonts w:ascii="Times New Roman" w:eastAsia="宋体" w:hAnsi="Times New Roman" w:cs="Times New Roman"/>
                          <w:sz w:val="24"/>
                          <w:szCs w:val="24"/>
                        </w:rPr>
                        <w:t>1 2010-2018</w:t>
                      </w:r>
                      <w:r w:rsidRPr="00B43826">
                        <w:rPr>
                          <w:rFonts w:ascii="宋体" w:eastAsia="宋体" w:hAnsi="宋体" w:hint="eastAsia"/>
                          <w:sz w:val="24"/>
                          <w:szCs w:val="24"/>
                        </w:rPr>
                        <w:t>年导致航班不正常的主要原因占比变化</w:t>
                      </w:r>
                    </w:p>
                  </w:txbxContent>
                </v:textbox>
                <w10:wrap type="square"/>
              </v:shape>
            </w:pict>
          </mc:Fallback>
        </mc:AlternateContent>
      </w:r>
      <w:ins w:id="10" w:author="李 嘉图" w:date="2022-11-13T21:02:00Z">
        <w:r>
          <w:rPr>
            <w:noProof/>
          </w:rPr>
          <w:drawing>
            <wp:anchor distT="0" distB="0" distL="114300" distR="114300" simplePos="0" relativeHeight="251666432" behindDoc="0" locked="0" layoutInCell="1" allowOverlap="1" wp14:anchorId="0BEBFC3E" wp14:editId="77387FF5">
              <wp:simplePos x="0" y="0"/>
              <wp:positionH relativeFrom="margin">
                <wp:posOffset>0</wp:posOffset>
              </wp:positionH>
              <wp:positionV relativeFrom="paragraph">
                <wp:posOffset>196850</wp:posOffset>
              </wp:positionV>
              <wp:extent cx="5274310" cy="3628390"/>
              <wp:effectExtent l="0" t="0" r="254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3628390"/>
                      </a:xfrm>
                      <a:prstGeom prst="rect">
                        <a:avLst/>
                      </a:prstGeom>
                    </pic:spPr>
                  </pic:pic>
                </a:graphicData>
              </a:graphic>
            </wp:anchor>
          </w:drawing>
        </w:r>
      </w:ins>
    </w:p>
    <w:p w14:paraId="17C71A03" w14:textId="77777777" w:rsidR="000F00D1" w:rsidRDefault="00000000">
      <w:pPr>
        <w:pStyle w:val="3"/>
      </w:pPr>
      <w:bookmarkStart w:id="11" w:name="_Toc121087752"/>
      <w:r>
        <w:rPr>
          <w:rFonts w:hint="eastAsia"/>
        </w:rPr>
        <w:lastRenderedPageBreak/>
        <w:t>1</w:t>
      </w:r>
      <w:r>
        <w:t>.2.2</w:t>
      </w:r>
      <w:r>
        <w:rPr>
          <w:rFonts w:hint="eastAsia"/>
        </w:rPr>
        <w:t>航班延迟信息预测算法研究现状</w:t>
      </w:r>
      <w:bookmarkEnd w:id="11"/>
    </w:p>
    <w:p w14:paraId="4C3DADC5" w14:textId="77777777" w:rsidR="000F00D1" w:rsidRDefault="00000000">
      <w:pPr>
        <w:ind w:firstLine="420"/>
      </w:pPr>
      <w:r>
        <w:rPr>
          <w:rFonts w:hint="eastAsia"/>
        </w:rPr>
        <w:t>（</w:t>
      </w:r>
      <w:r>
        <w:rPr>
          <w:rFonts w:hint="eastAsia"/>
        </w:rPr>
        <w:t>1</w:t>
      </w:r>
      <w:r>
        <w:rPr>
          <w:rFonts w:hint="eastAsia"/>
        </w:rPr>
        <w:t>）传统贝叶斯算法在航班延误预测问题的研究</w:t>
      </w:r>
    </w:p>
    <w:p w14:paraId="75403FBF" w14:textId="5F894C9B" w:rsidR="000F00D1" w:rsidRDefault="00000000">
      <w:pPr>
        <w:ind w:firstLineChars="200" w:firstLine="480"/>
      </w:pPr>
      <w:r>
        <w:rPr>
          <w:rFonts w:hint="eastAsia"/>
        </w:rPr>
        <w:t>Ning</w:t>
      </w:r>
      <w:r>
        <w:rPr>
          <w:rFonts w:hint="eastAsia"/>
        </w:rPr>
        <w:t>等人</w:t>
      </w:r>
      <w:r>
        <w:fldChar w:fldCharType="begin"/>
      </w:r>
      <w:r>
        <w:instrText xml:space="preserve"> ADDIN NE.Ref.{167C297C-F9B5-4DBD-8E01-D24E3A44E01C}</w:instrText>
      </w:r>
      <w:r>
        <w:fldChar w:fldCharType="separate"/>
      </w:r>
      <w:r>
        <w:rPr>
          <w:color w:val="000000"/>
          <w:kern w:val="0"/>
          <w:vertAlign w:val="superscript"/>
        </w:rPr>
        <w:t>[1</w:t>
      </w:r>
      <w:r w:rsidR="00B43826">
        <w:rPr>
          <w:color w:val="000000"/>
          <w:kern w:val="0"/>
          <w:vertAlign w:val="superscript"/>
        </w:rPr>
        <w:t>1</w:t>
      </w:r>
      <w:r>
        <w:rPr>
          <w:color w:val="000000"/>
          <w:kern w:val="0"/>
          <w:vertAlign w:val="superscript"/>
        </w:rPr>
        <w:t>]</w:t>
      </w:r>
      <w:r>
        <w:fldChar w:fldCharType="end"/>
      </w:r>
      <w:r>
        <w:rPr>
          <w:rFonts w:hint="eastAsia"/>
        </w:rPr>
        <w:t>构建了一种基于贝叶斯算法的机场网络模型，该模型将各个机场的贝叶斯网络模型组合成为一个集成的系统级模型，并体现了不同机场之间的交互。该模型开创了使用贝叶斯算法进行航班延误预测的先河，不过其模型的构建依据为其内部的专家系统所提供的先验知识，存在说服性不足，模型构建较为简单的问题，在具体预测表现上效果较差。</w:t>
      </w:r>
    </w:p>
    <w:p w14:paraId="3CDA72C8" w14:textId="68DFF303" w:rsidR="000F00D1" w:rsidRDefault="00000000">
      <w:pPr>
        <w:ind w:firstLineChars="200" w:firstLine="480"/>
      </w:pPr>
      <w:r>
        <w:rPr>
          <w:rFonts w:hint="eastAsia"/>
        </w:rPr>
        <w:t>曹卫东</w:t>
      </w:r>
      <w:r>
        <w:fldChar w:fldCharType="begin"/>
      </w:r>
      <w:r>
        <w:instrText xml:space="preserve"> ADDIN NE.Ref.{BABD343E-B4B2-44CE-98E5-602A325FAB98}</w:instrText>
      </w:r>
      <w:r>
        <w:fldChar w:fldCharType="separate"/>
      </w:r>
      <w:r>
        <w:rPr>
          <w:color w:val="000000"/>
          <w:kern w:val="0"/>
          <w:vertAlign w:val="superscript"/>
        </w:rPr>
        <w:t>[1</w:t>
      </w:r>
      <w:r w:rsidR="00B43826">
        <w:rPr>
          <w:color w:val="000000"/>
          <w:kern w:val="0"/>
          <w:vertAlign w:val="superscript"/>
        </w:rPr>
        <w:t>2</w:t>
      </w:r>
      <w:r>
        <w:rPr>
          <w:color w:val="000000"/>
          <w:kern w:val="0"/>
          <w:vertAlign w:val="superscript"/>
        </w:rPr>
        <w:t>]</w:t>
      </w:r>
      <w:r>
        <w:fldChar w:fldCharType="end"/>
      </w:r>
      <w:r>
        <w:rPr>
          <w:rFonts w:hint="eastAsia"/>
        </w:rPr>
        <w:t>将用于组合优化问题上的智能化优化算法与贝叶斯网络结构相结合，使用模拟退火和遗传算法的方法得到最后的模型并与传统的结构算法模型相对比，表明了其优化后的贝叶斯算法模型的高效性能，在贝叶斯网络优化问题上提供了一种有效的方法。但是该优化并没有解决贝叶斯网络核心的问题，即贝叶斯网络模型构建所需的先验经验可信度存疑，依赖于无法验证权威性的先验知识。</w:t>
      </w:r>
    </w:p>
    <w:p w14:paraId="237227D1" w14:textId="5441366C" w:rsidR="000F00D1" w:rsidRDefault="00000000">
      <w:pPr>
        <w:ind w:firstLineChars="200" w:firstLine="480"/>
      </w:pPr>
      <w:r>
        <w:rPr>
          <w:rFonts w:hint="eastAsia"/>
        </w:rPr>
        <w:t>刘玉洁</w:t>
      </w:r>
      <w:r>
        <w:fldChar w:fldCharType="begin"/>
      </w:r>
      <w:r>
        <w:instrText xml:space="preserve"> ADDIN NE.Ref.{C3732169-158A-4AF5-AD53-75A8949DFCAB}</w:instrText>
      </w:r>
      <w:r>
        <w:fldChar w:fldCharType="separate"/>
      </w:r>
      <w:r>
        <w:rPr>
          <w:color w:val="000000"/>
          <w:kern w:val="0"/>
          <w:vertAlign w:val="superscript"/>
        </w:rPr>
        <w:t>[1</w:t>
      </w:r>
      <w:r w:rsidR="00B43826">
        <w:rPr>
          <w:color w:val="000000"/>
          <w:kern w:val="0"/>
          <w:vertAlign w:val="superscript"/>
        </w:rPr>
        <w:t>3</w:t>
      </w:r>
      <w:r>
        <w:rPr>
          <w:color w:val="000000"/>
          <w:kern w:val="0"/>
          <w:vertAlign w:val="superscript"/>
        </w:rPr>
        <w:t>]</w:t>
      </w:r>
      <w:r>
        <w:fldChar w:fldCharType="end"/>
      </w:r>
      <w:r>
        <w:rPr>
          <w:rFonts w:hint="eastAsia"/>
        </w:rPr>
        <w:t>在贝叶斯模型预测延误时间的精确度进行了性能优化，吴薇薇等</w:t>
      </w:r>
      <w:r>
        <w:fldChar w:fldCharType="begin"/>
      </w:r>
      <w:r>
        <w:instrText xml:space="preserve"> ADDIN NE.Ref.{B9D85194-9E13-440B-AF15-85A7DAAA8DD3}</w:instrText>
      </w:r>
      <w:r>
        <w:fldChar w:fldCharType="separate"/>
      </w:r>
      <w:r>
        <w:rPr>
          <w:color w:val="000000"/>
          <w:kern w:val="0"/>
          <w:vertAlign w:val="superscript"/>
        </w:rPr>
        <w:t>[1</w:t>
      </w:r>
      <w:r w:rsidR="00B43826">
        <w:rPr>
          <w:color w:val="000000"/>
          <w:kern w:val="0"/>
          <w:vertAlign w:val="superscript"/>
        </w:rPr>
        <w:t>4</w:t>
      </w:r>
      <w:r>
        <w:rPr>
          <w:color w:val="000000"/>
          <w:kern w:val="0"/>
          <w:vertAlign w:val="superscript"/>
        </w:rPr>
        <w:t>]</w:t>
      </w:r>
      <w:r>
        <w:fldChar w:fldCharType="end"/>
      </w:r>
      <w:r>
        <w:rPr>
          <w:rFonts w:hint="eastAsia"/>
        </w:rPr>
        <w:t>进行了航班运行条件再分析，对贝叶斯模型进行了多方面的补充分析优化。</w:t>
      </w:r>
      <w:r>
        <w:t>N</w:t>
      </w:r>
      <w:r>
        <w:rPr>
          <w:rFonts w:hint="eastAsia"/>
        </w:rPr>
        <w:t>ing</w:t>
      </w:r>
      <w:r>
        <w:rPr>
          <w:rFonts w:hint="eastAsia"/>
        </w:rPr>
        <w:t>等</w:t>
      </w:r>
      <w:r>
        <w:fldChar w:fldCharType="begin"/>
      </w:r>
      <w:r>
        <w:instrText xml:space="preserve"> ADDIN NE.Ref.{E1F82DC9-472F-4B19-879A-42F3431FFC3E}</w:instrText>
      </w:r>
      <w:r>
        <w:fldChar w:fldCharType="separate"/>
      </w:r>
      <w:r>
        <w:rPr>
          <w:color w:val="000000"/>
          <w:kern w:val="0"/>
          <w:vertAlign w:val="superscript"/>
        </w:rPr>
        <w:t>[1</w:t>
      </w:r>
      <w:r w:rsidR="00B43826">
        <w:rPr>
          <w:color w:val="000000"/>
          <w:kern w:val="0"/>
          <w:vertAlign w:val="superscript"/>
        </w:rPr>
        <w:t>5</w:t>
      </w:r>
      <w:r>
        <w:rPr>
          <w:color w:val="000000"/>
          <w:kern w:val="0"/>
          <w:vertAlign w:val="superscript"/>
        </w:rPr>
        <w:t>]</w:t>
      </w:r>
      <w:r>
        <w:fldChar w:fldCharType="end"/>
      </w:r>
      <w:r>
        <w:rPr>
          <w:rFonts w:hint="eastAsia"/>
        </w:rPr>
        <w:t>重点研究了各个航班段的内部影响因素与各个航班之间的影响因素。</w:t>
      </w:r>
    </w:p>
    <w:p w14:paraId="6D6E4980" w14:textId="77777777" w:rsidR="000F00D1" w:rsidRDefault="00000000">
      <w:pPr>
        <w:ind w:firstLineChars="200" w:firstLine="480"/>
      </w:pPr>
      <w:r>
        <w:rPr>
          <w:rFonts w:hint="eastAsia"/>
        </w:rPr>
        <w:t>使用贝叶斯算法构建模型主要受制于贝叶斯算法本身的理论局限，其需要一定先验知识，而这些先验知识往往解释性欠佳，并且贝叶斯算法假设给定数据的属性相互独立，在其理论上首先对各个属性进行了分割，与在航班延迟影响因素方面的研究相悖。</w:t>
      </w:r>
    </w:p>
    <w:p w14:paraId="3B06A5C4" w14:textId="77777777" w:rsidR="000F00D1" w:rsidRDefault="00000000">
      <w:pPr>
        <w:ind w:firstLine="420"/>
      </w:pPr>
      <w:r>
        <w:rPr>
          <w:rFonts w:hint="eastAsia"/>
        </w:rPr>
        <w:t>（</w:t>
      </w:r>
      <w:r>
        <w:rPr>
          <w:rFonts w:hint="eastAsia"/>
        </w:rPr>
        <w:t>2</w:t>
      </w:r>
      <w:r>
        <w:rPr>
          <w:rFonts w:hint="eastAsia"/>
        </w:rPr>
        <w:t>）决策树、集成学习算法在航班延误预测问题的研究</w:t>
      </w:r>
    </w:p>
    <w:p w14:paraId="09122A32" w14:textId="5E30A577" w:rsidR="000F00D1" w:rsidRDefault="00000000">
      <w:pPr>
        <w:ind w:firstLineChars="200" w:firstLine="480"/>
      </w:pPr>
      <w:r>
        <w:rPr>
          <w:rFonts w:hint="eastAsia"/>
        </w:rPr>
        <w:t>Zong</w:t>
      </w:r>
      <w:r>
        <w:t>lei</w:t>
      </w:r>
      <w:r>
        <w:rPr>
          <w:rFonts w:hint="eastAsia"/>
        </w:rPr>
        <w:t>等</w:t>
      </w:r>
      <w:r>
        <w:fldChar w:fldCharType="begin"/>
      </w:r>
      <w:r>
        <w:instrText xml:space="preserve"> ADDIN NE.Ref.{30489992-E51F-4726-BBAD-E7CCE7D62067}</w:instrText>
      </w:r>
      <w:r>
        <w:fldChar w:fldCharType="separate"/>
      </w:r>
      <w:r>
        <w:rPr>
          <w:color w:val="000000"/>
          <w:kern w:val="0"/>
          <w:vertAlign w:val="superscript"/>
        </w:rPr>
        <w:t>[1</w:t>
      </w:r>
      <w:r w:rsidR="00B43826">
        <w:rPr>
          <w:color w:val="000000"/>
          <w:kern w:val="0"/>
          <w:vertAlign w:val="superscript"/>
        </w:rPr>
        <w:t>6</w:t>
      </w:r>
      <w:r>
        <w:rPr>
          <w:color w:val="000000"/>
          <w:kern w:val="0"/>
          <w:vertAlign w:val="superscript"/>
        </w:rPr>
        <w:t>]</w:t>
      </w:r>
      <w:r>
        <w:fldChar w:fldCharType="end"/>
      </w:r>
      <w:r>
        <w:rPr>
          <w:rFonts w:hint="eastAsia"/>
        </w:rPr>
        <w:t>使用无监督加监督学习的复合结构构建了朴素贝叶斯模型、</w:t>
      </w:r>
      <w:r>
        <w:t xml:space="preserve">C4.5 </w:t>
      </w:r>
      <w:r>
        <w:t>决策树模型</w:t>
      </w:r>
      <w:r>
        <w:rPr>
          <w:rFonts w:hint="eastAsia"/>
        </w:rPr>
        <w:t>、</w:t>
      </w:r>
      <w:r>
        <w:t>BP</w:t>
      </w:r>
      <w:r>
        <w:rPr>
          <w:rFonts w:hint="eastAsia"/>
        </w:rPr>
        <w:t>神经网络模型和</w:t>
      </w:r>
      <w:r>
        <w:t>Ridor</w:t>
      </w:r>
      <w:r>
        <w:rPr>
          <w:rFonts w:hint="eastAsia"/>
        </w:rPr>
        <w:t>规则模型。研究表明</w:t>
      </w:r>
      <w:r>
        <w:t xml:space="preserve">C4.5 </w:t>
      </w:r>
      <w:r>
        <w:t>决策树模型</w:t>
      </w:r>
      <w:r>
        <w:rPr>
          <w:rFonts w:hint="eastAsia"/>
        </w:rPr>
        <w:t>表现最佳，在不断优化后其最终的模型演出预测的置信度不小于</w:t>
      </w:r>
      <w:r>
        <w:t>80%</w:t>
      </w:r>
      <w:r>
        <w:t>。</w:t>
      </w:r>
    </w:p>
    <w:p w14:paraId="18E97969" w14:textId="7C59E266" w:rsidR="000F00D1" w:rsidRDefault="00000000">
      <w:pPr>
        <w:ind w:firstLineChars="200" w:firstLine="480"/>
      </w:pPr>
      <w:r>
        <w:rPr>
          <w:rFonts w:hint="eastAsia"/>
        </w:rPr>
        <w:t>Bel</w:t>
      </w:r>
      <w:r>
        <w:t>castro</w:t>
      </w:r>
      <w:r>
        <w:rPr>
          <w:rFonts w:hint="eastAsia"/>
        </w:rPr>
        <w:t>等</w:t>
      </w:r>
      <w:r>
        <w:fldChar w:fldCharType="begin"/>
      </w:r>
      <w:r>
        <w:instrText xml:space="preserve"> ADDIN NE.Ref.{2E037D75-6C2D-4B0B-85A0-018BFD2BCDBD}</w:instrText>
      </w:r>
      <w:r>
        <w:fldChar w:fldCharType="separate"/>
      </w:r>
      <w:r>
        <w:rPr>
          <w:color w:val="000000"/>
          <w:kern w:val="0"/>
          <w:vertAlign w:val="superscript"/>
        </w:rPr>
        <w:t>[1</w:t>
      </w:r>
      <w:r w:rsidR="00B43826">
        <w:rPr>
          <w:color w:val="000000"/>
          <w:kern w:val="0"/>
          <w:vertAlign w:val="superscript"/>
        </w:rPr>
        <w:t>7</w:t>
      </w:r>
      <w:r>
        <w:rPr>
          <w:color w:val="000000"/>
          <w:kern w:val="0"/>
          <w:vertAlign w:val="superscript"/>
        </w:rPr>
        <w:t>]</w:t>
      </w:r>
      <w:r>
        <w:fldChar w:fldCharType="end"/>
      </w:r>
      <w:r>
        <w:rPr>
          <w:rFonts w:cstheme="minorBidi" w:hint="eastAsia"/>
          <w:kern w:val="0"/>
          <w:szCs w:val="22"/>
        </w:rPr>
        <w:t xml:space="preserve"> </w:t>
      </w:r>
      <w:r>
        <w:rPr>
          <w:rFonts w:hint="eastAsia"/>
        </w:rPr>
        <w:t>综合比对了支持向量机</w:t>
      </w:r>
      <w:r>
        <w:rPr>
          <w:rFonts w:hint="eastAsia"/>
        </w:rPr>
        <w:t>S</w:t>
      </w:r>
      <w:r>
        <w:t>VM</w:t>
      </w:r>
      <w:r>
        <w:rPr>
          <w:rFonts w:hint="eastAsia"/>
        </w:rPr>
        <w:t>、朴素贝叶斯、逻辑回归、随机梯度下降和随机森林等多种算法对单个的航班基于历史航班延迟信息、相关历史天气信息的预测结果与指标；结果表示随机森林在准确度（</w:t>
      </w:r>
      <w:r>
        <w:rPr>
          <w:rFonts w:hint="eastAsia"/>
        </w:rPr>
        <w:t>Accuracy</w:t>
      </w:r>
      <w:r>
        <w:rPr>
          <w:rFonts w:hint="eastAsia"/>
        </w:rPr>
        <w:t>）和召回率（</w:t>
      </w:r>
      <w:r>
        <w:rPr>
          <w:rFonts w:hint="eastAsia"/>
        </w:rPr>
        <w:t>Recall</w:t>
      </w:r>
      <w:r>
        <w:rPr>
          <w:rFonts w:hint="eastAsia"/>
        </w:rPr>
        <w:t>）指标上有显著的优异表现。</w:t>
      </w:r>
    </w:p>
    <w:p w14:paraId="4FE3824B" w14:textId="40A8CEDE" w:rsidR="000F00D1" w:rsidRDefault="00000000">
      <w:pPr>
        <w:ind w:firstLineChars="200" w:firstLine="480"/>
      </w:pPr>
      <w:r>
        <w:rPr>
          <w:rFonts w:hint="eastAsia"/>
        </w:rPr>
        <w:t>Le</w:t>
      </w:r>
      <w:r>
        <w:t>onardo Moreira</w:t>
      </w:r>
      <w:r>
        <w:rPr>
          <w:rFonts w:hint="eastAsia"/>
        </w:rPr>
        <w:t>等</w:t>
      </w:r>
      <w:r>
        <w:fldChar w:fldCharType="begin"/>
      </w:r>
      <w:r>
        <w:instrText xml:space="preserve"> ADDIN NE.Ref.{DA3E4263-447E-464E-9382-7B5DED5640E9}</w:instrText>
      </w:r>
      <w:r>
        <w:fldChar w:fldCharType="separate"/>
      </w:r>
      <w:r>
        <w:rPr>
          <w:color w:val="000000"/>
          <w:kern w:val="0"/>
          <w:vertAlign w:val="superscript"/>
        </w:rPr>
        <w:t>[1</w:t>
      </w:r>
      <w:r w:rsidR="00B43826">
        <w:rPr>
          <w:color w:val="000000"/>
          <w:kern w:val="0"/>
          <w:vertAlign w:val="superscript"/>
        </w:rPr>
        <w:t>8</w:t>
      </w:r>
      <w:r>
        <w:rPr>
          <w:color w:val="000000"/>
          <w:kern w:val="0"/>
          <w:vertAlign w:val="superscript"/>
        </w:rPr>
        <w:t>]</w:t>
      </w:r>
      <w:r>
        <w:fldChar w:fldCharType="end"/>
      </w:r>
      <w:r>
        <w:rPr>
          <w:rFonts w:cstheme="minorBidi" w:hint="eastAsia"/>
          <w:kern w:val="0"/>
          <w:szCs w:val="22"/>
        </w:rPr>
        <w:t xml:space="preserve"> </w:t>
      </w:r>
      <w:r>
        <w:rPr>
          <w:rFonts w:hint="eastAsia"/>
        </w:rPr>
        <w:t>使用巴西国家民用航空局（</w:t>
      </w:r>
      <w:r>
        <w:rPr>
          <w:rFonts w:hint="eastAsia"/>
        </w:rPr>
        <w:t>A</w:t>
      </w:r>
      <w:r>
        <w:t>NAC</w:t>
      </w:r>
      <w:r>
        <w:rPr>
          <w:rFonts w:hint="eastAsia"/>
        </w:rPr>
        <w:t>）提供的一个名为</w:t>
      </w:r>
      <w:r>
        <w:rPr>
          <w:rFonts w:hint="eastAsia"/>
        </w:rPr>
        <w:t>V</w:t>
      </w:r>
      <w:r>
        <w:t>RA</w:t>
      </w:r>
      <w:r>
        <w:rPr>
          <w:rFonts w:hint="eastAsia"/>
        </w:rPr>
        <w:t>的公共数据集进行了数据转换、数据缩减、数据平衡多层处理，并构建了神经网络、</w:t>
      </w:r>
      <w:r>
        <w:rPr>
          <w:rFonts w:hint="eastAsia"/>
        </w:rPr>
        <w:t>K</w:t>
      </w:r>
      <w:r>
        <w:t>NN</w:t>
      </w:r>
      <w:r>
        <w:rPr>
          <w:rFonts w:hint="eastAsia"/>
        </w:rPr>
        <w:t>、支持向量机</w:t>
      </w:r>
      <w:r>
        <w:t>SVM</w:t>
      </w:r>
      <w:r>
        <w:rPr>
          <w:rFonts w:hint="eastAsia"/>
        </w:rPr>
        <w:t>、朴素贝叶斯和随机森林多个模型。研究显示</w:t>
      </w:r>
      <w:r>
        <w:rPr>
          <w:rFonts w:hint="eastAsia"/>
        </w:rPr>
        <w:t>N</w:t>
      </w:r>
      <w:r>
        <w:t>N</w:t>
      </w:r>
      <w:r>
        <w:rPr>
          <w:rFonts w:hint="eastAsia"/>
        </w:rPr>
        <w:t>神经网络可以达到</w:t>
      </w:r>
      <w:r>
        <w:rPr>
          <w:rFonts w:hint="eastAsia"/>
        </w:rPr>
        <w:t>7</w:t>
      </w:r>
      <w:r>
        <w:t>8.02%</w:t>
      </w:r>
      <w:r>
        <w:rPr>
          <w:rFonts w:hint="eastAsia"/>
        </w:rPr>
        <w:t>的准确度，随机森林可以达到</w:t>
      </w:r>
      <w:r>
        <w:rPr>
          <w:rFonts w:hint="eastAsia"/>
        </w:rPr>
        <w:t>7</w:t>
      </w:r>
      <w:r>
        <w:t>7.94%</w:t>
      </w:r>
      <w:r>
        <w:rPr>
          <w:rFonts w:hint="eastAsia"/>
        </w:rPr>
        <w:t>的准确度。但是其文中的</w:t>
      </w:r>
      <w:r>
        <w:t>N</w:t>
      </w:r>
      <w:r>
        <w:rPr>
          <w:rFonts w:hint="eastAsia"/>
        </w:rPr>
        <w:t>模型的构建较为繁琐，其参数优化和层数设置耗费了大量人力物力，而随机森林则以构建简单、模型精度较高成为实际上综合表现最好的模型算法。</w:t>
      </w:r>
    </w:p>
    <w:p w14:paraId="660A4638" w14:textId="77777777" w:rsidR="000F00D1" w:rsidRDefault="00000000">
      <w:pPr>
        <w:ind w:firstLine="420"/>
      </w:pPr>
      <w:r>
        <w:rPr>
          <w:rFonts w:hint="eastAsia"/>
        </w:rPr>
        <w:t>（</w:t>
      </w:r>
      <w:r>
        <w:rPr>
          <w:rFonts w:hint="eastAsia"/>
        </w:rPr>
        <w:t>3</w:t>
      </w:r>
      <w:r>
        <w:rPr>
          <w:rFonts w:hint="eastAsia"/>
        </w:rPr>
        <w:t>）深度神经网络与</w:t>
      </w:r>
      <w:r>
        <w:rPr>
          <w:rFonts w:hint="eastAsia"/>
        </w:rPr>
        <w:t>Boost</w:t>
      </w:r>
      <w:r>
        <w:rPr>
          <w:rFonts w:hint="eastAsia"/>
        </w:rPr>
        <w:t>类算法在航班延误预测问题的研究</w:t>
      </w:r>
    </w:p>
    <w:p w14:paraId="3334BD6B" w14:textId="77777777" w:rsidR="000F00D1" w:rsidRDefault="00000000">
      <w:pPr>
        <w:ind w:firstLineChars="200" w:firstLine="480"/>
      </w:pPr>
      <w:r>
        <w:rPr>
          <w:rFonts w:hint="eastAsia"/>
        </w:rPr>
        <w:t>算力的发展让深度学习兴起，同时</w:t>
      </w:r>
      <w:r>
        <w:rPr>
          <w:rFonts w:hint="eastAsia"/>
        </w:rPr>
        <w:t>Boost</w:t>
      </w:r>
      <w:r>
        <w:rPr>
          <w:rFonts w:hint="eastAsia"/>
        </w:rPr>
        <w:t>算法</w:t>
      </w:r>
      <w:r>
        <w:rPr>
          <w:rFonts w:hint="eastAsia"/>
        </w:rPr>
        <w:t>,</w:t>
      </w:r>
      <w:r>
        <w:rPr>
          <w:rFonts w:hint="eastAsia"/>
        </w:rPr>
        <w:t>尤其是</w:t>
      </w:r>
      <w:r>
        <w:rPr>
          <w:rFonts w:hint="eastAsia"/>
        </w:rPr>
        <w:t>X</w:t>
      </w:r>
      <w:r>
        <w:t>GB</w:t>
      </w:r>
      <w:r>
        <w:rPr>
          <w:rFonts w:hint="eastAsia"/>
        </w:rPr>
        <w:t>oost</w:t>
      </w:r>
      <w:r>
        <w:rPr>
          <w:rFonts w:hint="eastAsia"/>
        </w:rPr>
        <w:t>算法的出现，获得了进一步的开发。</w:t>
      </w:r>
    </w:p>
    <w:p w14:paraId="09537B01" w14:textId="673F703F" w:rsidR="000F00D1" w:rsidRDefault="00000000">
      <w:pPr>
        <w:ind w:firstLineChars="200" w:firstLine="480"/>
      </w:pPr>
      <w:r>
        <w:rPr>
          <w:rFonts w:hint="eastAsia"/>
        </w:rPr>
        <w:t>王慧</w:t>
      </w:r>
      <w:r>
        <w:fldChar w:fldCharType="begin"/>
      </w:r>
      <w:r>
        <w:instrText xml:space="preserve"> ADDIN NE.Ref.{C41B6376-409B-4D47-8B11-75BAA90A3E4E}</w:instrText>
      </w:r>
      <w:r>
        <w:fldChar w:fldCharType="separate"/>
      </w:r>
      <w:r>
        <w:rPr>
          <w:color w:val="000000"/>
          <w:kern w:val="0"/>
          <w:vertAlign w:val="superscript"/>
        </w:rPr>
        <w:t>[1</w:t>
      </w:r>
      <w:r w:rsidR="00B43826">
        <w:rPr>
          <w:color w:val="000000"/>
          <w:kern w:val="0"/>
          <w:vertAlign w:val="superscript"/>
        </w:rPr>
        <w:t>9</w:t>
      </w:r>
      <w:r>
        <w:rPr>
          <w:color w:val="000000"/>
          <w:kern w:val="0"/>
          <w:vertAlign w:val="superscript"/>
        </w:rPr>
        <w:t>]</w:t>
      </w:r>
      <w:r>
        <w:fldChar w:fldCharType="end"/>
      </w:r>
      <w:r>
        <w:rPr>
          <w:rFonts w:hint="eastAsia"/>
        </w:rPr>
        <w:t>等建立了一种可以动态更新的深度神经网络学习模型，根据历史数据刻画一个多层神经网络，之后在具体的航班运行时根据近邻时间的最新航班数据动态生成新的数据子集并进行预测，使模型可以做到不断更新。这种新方法提高了单架航班的延误预测准确率并引入了动态更新的优化思路。</w:t>
      </w:r>
    </w:p>
    <w:p w14:paraId="62A293A0" w14:textId="5CFDDD38" w:rsidR="000F00D1" w:rsidRDefault="00000000">
      <w:pPr>
        <w:ind w:firstLineChars="200" w:firstLine="480"/>
      </w:pPr>
      <w:r>
        <w:rPr>
          <w:rFonts w:hint="eastAsia"/>
        </w:rPr>
        <w:t>刘凡</w:t>
      </w:r>
      <w:r>
        <w:fldChar w:fldCharType="begin"/>
      </w:r>
      <w:r>
        <w:instrText xml:space="preserve"> ADDIN NE.Ref.{B7EA30E9-C11A-401D-B3BA-3BCCAB2FC22A}</w:instrText>
      </w:r>
      <w:r>
        <w:fldChar w:fldCharType="separate"/>
      </w:r>
      <w:r>
        <w:rPr>
          <w:color w:val="000000"/>
          <w:kern w:val="0"/>
          <w:vertAlign w:val="superscript"/>
        </w:rPr>
        <w:t>[</w:t>
      </w:r>
      <w:r w:rsidR="00B43826">
        <w:rPr>
          <w:color w:val="000000"/>
          <w:kern w:val="0"/>
          <w:vertAlign w:val="superscript"/>
        </w:rPr>
        <w:t>20</w:t>
      </w:r>
      <w:r>
        <w:rPr>
          <w:color w:val="000000"/>
          <w:kern w:val="0"/>
          <w:vertAlign w:val="superscript"/>
        </w:rPr>
        <w:t>]</w:t>
      </w:r>
      <w:r>
        <w:fldChar w:fldCharType="end"/>
      </w:r>
      <w:r>
        <w:rPr>
          <w:rFonts w:cstheme="minorBidi" w:hint="eastAsia"/>
          <w:kern w:val="0"/>
          <w:szCs w:val="22"/>
        </w:rPr>
        <w:t xml:space="preserve"> </w:t>
      </w:r>
      <w:r>
        <w:rPr>
          <w:rFonts w:hint="eastAsia"/>
        </w:rPr>
        <w:t>提出了三种基于长短期记忆人工神经网络和两种基于集成学习的预测模型，其中就包括</w:t>
      </w:r>
      <w:r>
        <w:rPr>
          <w:rFonts w:hint="eastAsia"/>
        </w:rPr>
        <w:t>Grandient</w:t>
      </w:r>
      <w:r>
        <w:t>B</w:t>
      </w:r>
      <w:r>
        <w:rPr>
          <w:rFonts w:hint="eastAsia"/>
        </w:rPr>
        <w:t>oosting</w:t>
      </w:r>
      <w:r>
        <w:rPr>
          <w:rFonts w:hint="eastAsia"/>
        </w:rPr>
        <w:t>算法。刘的研究结果表明其提出的两种集成学习模型随机森林和梯度提升决策树在过拟合问题和预测精度上均优于前三种模型。</w:t>
      </w:r>
    </w:p>
    <w:p w14:paraId="12065F28" w14:textId="6F0FDE7D" w:rsidR="000F00D1" w:rsidRDefault="00000000">
      <w:pPr>
        <w:ind w:firstLineChars="200" w:firstLine="480"/>
        <w:rPr>
          <w:color w:val="333333"/>
          <w:shd w:val="clear" w:color="auto" w:fill="FFFFFF"/>
        </w:rPr>
      </w:pPr>
      <w:r>
        <w:rPr>
          <w:rFonts w:hint="eastAsia"/>
        </w:rPr>
        <w:lastRenderedPageBreak/>
        <w:t>王芳凝</w:t>
      </w:r>
      <w:r>
        <w:fldChar w:fldCharType="begin"/>
      </w:r>
      <w:r>
        <w:instrText xml:space="preserve"> ADDIN NE.Ref.{68D1D3BF-B338-4B8F-9011-D301200C879D}</w:instrText>
      </w:r>
      <w:r>
        <w:fldChar w:fldCharType="separate"/>
      </w:r>
      <w:r>
        <w:rPr>
          <w:color w:val="000000"/>
          <w:kern w:val="0"/>
          <w:vertAlign w:val="superscript"/>
        </w:rPr>
        <w:t>[2</w:t>
      </w:r>
      <w:r w:rsidR="00B43826">
        <w:rPr>
          <w:color w:val="000000"/>
          <w:kern w:val="0"/>
          <w:vertAlign w:val="superscript"/>
        </w:rPr>
        <w:t>1</w:t>
      </w:r>
      <w:r>
        <w:rPr>
          <w:color w:val="000000"/>
          <w:kern w:val="0"/>
          <w:vertAlign w:val="superscript"/>
        </w:rPr>
        <w:t>]</w:t>
      </w:r>
      <w:r>
        <w:fldChar w:fldCharType="end"/>
      </w:r>
      <w:r>
        <w:rPr>
          <w:rFonts w:hint="eastAsia"/>
        </w:rPr>
        <w:t>对</w:t>
      </w:r>
      <w:r>
        <w:rPr>
          <w:rFonts w:hint="eastAsia"/>
          <w:color w:val="333333"/>
          <w:shd w:val="clear" w:color="auto" w:fill="FFFFFF"/>
        </w:rPr>
        <w:t>X</w:t>
      </w:r>
      <w:r>
        <w:rPr>
          <w:color w:val="333333"/>
          <w:shd w:val="clear" w:color="auto" w:fill="FFFFFF"/>
        </w:rPr>
        <w:t>GBoost</w:t>
      </w:r>
      <w:r>
        <w:rPr>
          <w:rFonts w:hint="eastAsia"/>
          <w:color w:val="333333"/>
          <w:shd w:val="clear" w:color="auto" w:fill="FFFFFF"/>
        </w:rPr>
        <w:t>进行了深入的组合研究，额外设计了仅采用</w:t>
      </w:r>
      <w:r>
        <w:rPr>
          <w:rFonts w:hint="eastAsia"/>
          <w:color w:val="333333"/>
          <w:shd w:val="clear" w:color="auto" w:fill="FFFFFF"/>
        </w:rPr>
        <w:t>X</w:t>
      </w:r>
      <w:r>
        <w:rPr>
          <w:color w:val="333333"/>
          <w:shd w:val="clear" w:color="auto" w:fill="FFFFFF"/>
        </w:rPr>
        <w:t>GB</w:t>
      </w:r>
      <w:r>
        <w:rPr>
          <w:rFonts w:hint="eastAsia"/>
          <w:color w:val="333333"/>
          <w:shd w:val="clear" w:color="auto" w:fill="FFFFFF"/>
        </w:rPr>
        <w:t>oost</w:t>
      </w:r>
      <w:r>
        <w:rPr>
          <w:rFonts w:hint="eastAsia"/>
          <w:color w:val="333333"/>
          <w:shd w:val="clear" w:color="auto" w:fill="FFFFFF"/>
        </w:rPr>
        <w:t>生成的新特征进行</w:t>
      </w:r>
      <w:r>
        <w:rPr>
          <w:rFonts w:hint="eastAsia"/>
          <w:color w:val="333333"/>
          <w:shd w:val="clear" w:color="auto" w:fill="FFFFFF"/>
        </w:rPr>
        <w:t>Lo</w:t>
      </w:r>
      <w:r>
        <w:rPr>
          <w:color w:val="333333"/>
          <w:shd w:val="clear" w:color="auto" w:fill="FFFFFF"/>
        </w:rPr>
        <w:t>gisti</w:t>
      </w:r>
      <w:r>
        <w:rPr>
          <w:rFonts w:hint="eastAsia"/>
          <w:color w:val="333333"/>
          <w:shd w:val="clear" w:color="auto" w:fill="FFFFFF"/>
        </w:rPr>
        <w:t>c</w:t>
      </w:r>
      <w:r>
        <w:rPr>
          <w:rFonts w:hint="eastAsia"/>
          <w:color w:val="333333"/>
          <w:shd w:val="clear" w:color="auto" w:fill="FFFFFF"/>
        </w:rPr>
        <w:t>回归和结合</w:t>
      </w:r>
      <w:r>
        <w:rPr>
          <w:rFonts w:hint="eastAsia"/>
          <w:color w:val="333333"/>
          <w:shd w:val="clear" w:color="auto" w:fill="FFFFFF"/>
        </w:rPr>
        <w:t>X</w:t>
      </w:r>
      <w:r>
        <w:rPr>
          <w:color w:val="333333"/>
          <w:shd w:val="clear" w:color="auto" w:fill="FFFFFF"/>
        </w:rPr>
        <w:t>GB</w:t>
      </w:r>
      <w:r>
        <w:rPr>
          <w:rFonts w:hint="eastAsia"/>
          <w:color w:val="333333"/>
          <w:shd w:val="clear" w:color="auto" w:fill="FFFFFF"/>
        </w:rPr>
        <w:t>oost</w:t>
      </w:r>
      <w:r>
        <w:rPr>
          <w:rFonts w:hint="eastAsia"/>
          <w:color w:val="333333"/>
          <w:shd w:val="clear" w:color="auto" w:fill="FFFFFF"/>
        </w:rPr>
        <w:t>生成的新特征与原始特征进行</w:t>
      </w:r>
      <w:r>
        <w:rPr>
          <w:rFonts w:hint="eastAsia"/>
          <w:color w:val="333333"/>
          <w:shd w:val="clear" w:color="auto" w:fill="FFFFFF"/>
        </w:rPr>
        <w:t>Logistic</w:t>
      </w:r>
      <w:r>
        <w:rPr>
          <w:rFonts w:hint="eastAsia"/>
          <w:color w:val="333333"/>
          <w:shd w:val="clear" w:color="auto" w:fill="FFFFFF"/>
        </w:rPr>
        <w:t>回归两种改良结合模型。王的研究结果显示</w:t>
      </w:r>
      <w:r>
        <w:rPr>
          <w:rFonts w:hint="eastAsia"/>
          <w:color w:val="333333"/>
          <w:shd w:val="clear" w:color="auto" w:fill="FFFFFF"/>
        </w:rPr>
        <w:t>X</w:t>
      </w:r>
      <w:r>
        <w:rPr>
          <w:color w:val="333333"/>
          <w:shd w:val="clear" w:color="auto" w:fill="FFFFFF"/>
        </w:rPr>
        <w:t>GB</w:t>
      </w:r>
      <w:r>
        <w:rPr>
          <w:rFonts w:hint="eastAsia"/>
          <w:color w:val="333333"/>
          <w:shd w:val="clear" w:color="auto" w:fill="FFFFFF"/>
        </w:rPr>
        <w:t>oost</w:t>
      </w:r>
      <w:r>
        <w:rPr>
          <w:rFonts w:hint="eastAsia"/>
          <w:color w:val="333333"/>
          <w:shd w:val="clear" w:color="auto" w:fill="FFFFFF"/>
        </w:rPr>
        <w:t>算法的分类效果优于随机森林，基于</w:t>
      </w:r>
      <w:r>
        <w:rPr>
          <w:rFonts w:hint="eastAsia"/>
          <w:color w:val="333333"/>
          <w:shd w:val="clear" w:color="auto" w:fill="FFFFFF"/>
        </w:rPr>
        <w:t>X</w:t>
      </w:r>
      <w:r>
        <w:rPr>
          <w:color w:val="333333"/>
          <w:shd w:val="clear" w:color="auto" w:fill="FFFFFF"/>
        </w:rPr>
        <w:t>GB</w:t>
      </w:r>
      <w:r>
        <w:rPr>
          <w:rFonts w:hint="eastAsia"/>
          <w:color w:val="333333"/>
          <w:shd w:val="clear" w:color="auto" w:fill="FFFFFF"/>
        </w:rPr>
        <w:t>oost</w:t>
      </w:r>
      <w:r>
        <w:rPr>
          <w:rFonts w:hint="eastAsia"/>
          <w:color w:val="333333"/>
          <w:shd w:val="clear" w:color="auto" w:fill="FFFFFF"/>
        </w:rPr>
        <w:t>改良结合后的模型表现反而不如原始</w:t>
      </w:r>
      <w:r>
        <w:rPr>
          <w:rFonts w:hint="eastAsia"/>
          <w:color w:val="333333"/>
          <w:shd w:val="clear" w:color="auto" w:fill="FFFFFF"/>
        </w:rPr>
        <w:t>X</w:t>
      </w:r>
      <w:r>
        <w:rPr>
          <w:color w:val="333333"/>
          <w:shd w:val="clear" w:color="auto" w:fill="FFFFFF"/>
        </w:rPr>
        <w:t>GB</w:t>
      </w:r>
      <w:r>
        <w:rPr>
          <w:rFonts w:hint="eastAsia"/>
          <w:color w:val="333333"/>
          <w:shd w:val="clear" w:color="auto" w:fill="FFFFFF"/>
        </w:rPr>
        <w:t>oost</w:t>
      </w:r>
      <w:r>
        <w:rPr>
          <w:rFonts w:hint="eastAsia"/>
          <w:color w:val="333333"/>
          <w:shd w:val="clear" w:color="auto" w:fill="FFFFFF"/>
        </w:rPr>
        <w:t>表现，</w:t>
      </w:r>
      <w:r>
        <w:rPr>
          <w:rFonts w:hint="eastAsia"/>
          <w:color w:val="333333"/>
          <w:shd w:val="clear" w:color="auto" w:fill="FFFFFF"/>
        </w:rPr>
        <w:t>X</w:t>
      </w:r>
      <w:r>
        <w:rPr>
          <w:color w:val="333333"/>
          <w:shd w:val="clear" w:color="auto" w:fill="FFFFFF"/>
        </w:rPr>
        <w:t>GB</w:t>
      </w:r>
      <w:r>
        <w:rPr>
          <w:rFonts w:hint="eastAsia"/>
          <w:color w:val="333333"/>
          <w:shd w:val="clear" w:color="auto" w:fill="FFFFFF"/>
        </w:rPr>
        <w:t>oost</w:t>
      </w:r>
      <w:r>
        <w:rPr>
          <w:rFonts w:hint="eastAsia"/>
          <w:color w:val="333333"/>
          <w:shd w:val="clear" w:color="auto" w:fill="FFFFFF"/>
        </w:rPr>
        <w:t>在所有的算法中在准确率、精确率和</w:t>
      </w:r>
      <w:r>
        <w:rPr>
          <w:rFonts w:hint="eastAsia"/>
          <w:color w:val="333333"/>
          <w:shd w:val="clear" w:color="auto" w:fill="FFFFFF"/>
        </w:rPr>
        <w:t>F</w:t>
      </w:r>
      <w:r>
        <w:rPr>
          <w:color w:val="333333"/>
          <w:shd w:val="clear" w:color="auto" w:fill="FFFFFF"/>
        </w:rPr>
        <w:t>1</w:t>
      </w:r>
      <w:r>
        <w:rPr>
          <w:rFonts w:hint="eastAsia"/>
          <w:color w:val="333333"/>
          <w:shd w:val="clear" w:color="auto" w:fill="FFFFFF"/>
        </w:rPr>
        <w:t>值上表现最优。</w:t>
      </w:r>
    </w:p>
    <w:p w14:paraId="197D48F1" w14:textId="77777777" w:rsidR="000F00D1" w:rsidRDefault="00000000">
      <w:pPr>
        <w:pStyle w:val="2"/>
      </w:pPr>
      <w:bookmarkStart w:id="12" w:name="_Toc121087753"/>
      <w:r>
        <w:rPr>
          <w:rFonts w:hint="eastAsia"/>
        </w:rPr>
        <w:t>主要工作内容</w:t>
      </w:r>
      <w:bookmarkEnd w:id="12"/>
    </w:p>
    <w:p w14:paraId="7663FCFF" w14:textId="77777777" w:rsidR="000F00D1" w:rsidRDefault="00000000">
      <w:pPr>
        <w:pStyle w:val="3"/>
      </w:pPr>
      <w:bookmarkStart w:id="13" w:name="_Toc121087754"/>
      <w:r>
        <w:rPr>
          <w:rFonts w:hint="eastAsia"/>
        </w:rPr>
        <w:t>1</w:t>
      </w:r>
      <w:r>
        <w:t>.3.1</w:t>
      </w:r>
      <w:r>
        <w:rPr>
          <w:rFonts w:hint="eastAsia"/>
        </w:rPr>
        <w:t>航班延迟预测的影响因素分析与数据集处理</w:t>
      </w:r>
      <w:bookmarkEnd w:id="13"/>
    </w:p>
    <w:p w14:paraId="74EDAC5C" w14:textId="77777777" w:rsidR="000F00D1" w:rsidRDefault="00000000">
      <w:pPr>
        <w:ind w:firstLineChars="200" w:firstLine="480"/>
      </w:pPr>
      <w:r>
        <w:rPr>
          <w:rFonts w:hint="eastAsia"/>
        </w:rPr>
        <w:t>首先将数据清洗后的航班延误数据与对应的历史天气数据进行拼接，形成初步的数据集。之后以民航公报给出的“天气因素占比航班延误的主要部分”这一结论为基础，并结合收集到的文献理论依据，对初步处理后的数据集进行相关性分析并以此为依据进行特征工程得到处理后的可用数据集，完成数据集的制作。</w:t>
      </w:r>
    </w:p>
    <w:p w14:paraId="5CFA2AA6" w14:textId="77777777" w:rsidR="000F00D1" w:rsidRDefault="00000000">
      <w:pPr>
        <w:pStyle w:val="3"/>
      </w:pPr>
      <w:bookmarkStart w:id="14" w:name="_Toc121087755"/>
      <w:r>
        <w:rPr>
          <w:rFonts w:hint="eastAsia"/>
        </w:rPr>
        <w:t>1.</w:t>
      </w:r>
      <w:r>
        <w:t>3.2</w:t>
      </w:r>
      <w:r>
        <w:rPr>
          <w:rFonts w:hint="eastAsia"/>
        </w:rPr>
        <w:t>航班延迟预测模型的构建</w:t>
      </w:r>
      <w:bookmarkEnd w:id="14"/>
    </w:p>
    <w:p w14:paraId="04430B6F" w14:textId="77777777" w:rsidR="000F00D1" w:rsidRDefault="00000000">
      <w:pPr>
        <w:ind w:firstLineChars="200" w:firstLine="480"/>
      </w:pPr>
      <w:r>
        <w:rPr>
          <w:rFonts w:hint="eastAsia"/>
        </w:rPr>
        <w:t>通过对前人的研究综合比对分析敲定最后选用的算法进行模型构建。根据实际的模型算法性能比对了预测结果的“回归做法”与“分类做法”并调整模型参数构建成最后的模型。</w:t>
      </w:r>
    </w:p>
    <w:p w14:paraId="1B1A4EBC" w14:textId="77777777" w:rsidR="000F00D1" w:rsidRDefault="00000000">
      <w:pPr>
        <w:pStyle w:val="3"/>
      </w:pPr>
      <w:bookmarkStart w:id="15" w:name="_Toc121087756"/>
      <w:r>
        <w:rPr>
          <w:rFonts w:hint="eastAsia"/>
        </w:rPr>
        <w:t>1</w:t>
      </w:r>
      <w:r>
        <w:t xml:space="preserve">.3.3 </w:t>
      </w:r>
      <w:r>
        <w:rPr>
          <w:rFonts w:hint="eastAsia"/>
        </w:rPr>
        <w:t>航班延迟预测系统的设计与实现</w:t>
      </w:r>
      <w:bookmarkEnd w:id="15"/>
    </w:p>
    <w:p w14:paraId="5B4B389E" w14:textId="77777777" w:rsidR="000F00D1" w:rsidRDefault="00000000">
      <w:pPr>
        <w:ind w:firstLineChars="200" w:firstLine="480"/>
      </w:pPr>
      <w:r>
        <w:rPr>
          <w:rFonts w:hint="eastAsia"/>
        </w:rPr>
        <w:t>应用</w:t>
      </w:r>
      <w:r>
        <w:rPr>
          <w:rFonts w:hint="eastAsia"/>
        </w:rPr>
        <w:t>Flask</w:t>
      </w:r>
      <w:r>
        <w:rPr>
          <w:rFonts w:hint="eastAsia"/>
        </w:rPr>
        <w:t>后端框架，</w:t>
      </w:r>
      <w:r>
        <w:rPr>
          <w:rFonts w:hint="eastAsia"/>
        </w:rPr>
        <w:t>Vue</w:t>
      </w:r>
      <w:r>
        <w:rPr>
          <w:rFonts w:hint="eastAsia"/>
        </w:rPr>
        <w:t>前端框架设计并实现了可以提供完整的飞机航班延误预测功能的</w:t>
      </w:r>
      <w:r>
        <w:rPr>
          <w:rFonts w:hint="eastAsia"/>
        </w:rPr>
        <w:t>Web</w:t>
      </w:r>
      <w:r>
        <w:rPr>
          <w:rFonts w:hint="eastAsia"/>
        </w:rPr>
        <w:t>系统，并配置、连接了阿里云端数据库进行数据存储。</w:t>
      </w:r>
    </w:p>
    <w:p w14:paraId="6FC7F9AF" w14:textId="78951274" w:rsidR="000F00D1" w:rsidRDefault="00000000">
      <w:pPr>
        <w:pStyle w:val="2"/>
      </w:pPr>
      <w:bookmarkStart w:id="16" w:name="_Toc121087757"/>
      <w:r>
        <w:rPr>
          <w:rFonts w:hint="eastAsia"/>
        </w:rPr>
        <w:t>论文组织结构</w:t>
      </w:r>
      <w:bookmarkEnd w:id="16"/>
      <w:r>
        <w:rPr>
          <w:rFonts w:hint="eastAsia"/>
        </w:rPr>
        <w:t xml:space="preserve"> </w:t>
      </w:r>
    </w:p>
    <w:p w14:paraId="5D40B822" w14:textId="77777777" w:rsidR="00813AA7" w:rsidRDefault="00813AA7" w:rsidP="00813AA7">
      <w:pPr>
        <w:ind w:firstLine="420"/>
      </w:pPr>
      <w:r>
        <w:rPr>
          <w:rFonts w:hint="eastAsia"/>
        </w:rPr>
        <w:t>本文基于前人对航班延误预测系统的影响因素和模型构建的研究，设计并实现了一个基于</w:t>
      </w:r>
      <w:r>
        <w:rPr>
          <w:rFonts w:hint="eastAsia"/>
        </w:rPr>
        <w:t>XGBoost</w:t>
      </w:r>
      <w:r>
        <w:rPr>
          <w:rFonts w:hint="eastAsia"/>
        </w:rPr>
        <w:t>算法的航班延误预测系统。</w:t>
      </w:r>
    </w:p>
    <w:p w14:paraId="16E4DC2D" w14:textId="77777777" w:rsidR="00813AA7" w:rsidRDefault="00813AA7" w:rsidP="00813AA7">
      <w:r>
        <w:rPr>
          <w:rFonts w:hint="eastAsia"/>
        </w:rPr>
        <w:t>共分八章，章节内容如下：</w:t>
      </w:r>
    </w:p>
    <w:p w14:paraId="64DF6C6F" w14:textId="77777777" w:rsidR="00813AA7" w:rsidRDefault="00813AA7" w:rsidP="00813AA7">
      <w:r>
        <w:rPr>
          <w:rFonts w:hint="eastAsia"/>
        </w:rPr>
        <w:t>第一章：引言。论述了本文课题的社会背景、研究意义与可行性，并阐述了主要的工作内容。</w:t>
      </w:r>
    </w:p>
    <w:p w14:paraId="6A4FC01A" w14:textId="77777777" w:rsidR="00813AA7" w:rsidRDefault="00813AA7" w:rsidP="00813AA7">
      <w:r>
        <w:rPr>
          <w:rFonts w:hint="eastAsia"/>
        </w:rPr>
        <w:t>第二章：航班延误预测的相关理论与关键技术。重点介绍了项目系统构建所用到的关键技术。</w:t>
      </w:r>
    </w:p>
    <w:p w14:paraId="1089A739" w14:textId="77777777" w:rsidR="00813AA7" w:rsidRDefault="00813AA7" w:rsidP="00813AA7">
      <w:r>
        <w:rPr>
          <w:rFonts w:hint="eastAsia"/>
        </w:rPr>
        <w:t>第三章：航班延误系统的需求分析。对项目中涉及到的功能性、非功能性需求做了详细的分析。</w:t>
      </w:r>
    </w:p>
    <w:p w14:paraId="0BE10044" w14:textId="77777777" w:rsidR="00813AA7" w:rsidRDefault="00813AA7" w:rsidP="00813AA7">
      <w:r>
        <w:rPr>
          <w:rFonts w:hint="eastAsia"/>
        </w:rPr>
        <w:t>第四章：航班延误预测算法的设计实现。对项目模型中的数据处理、模型构建等进行了详细的设计说明。</w:t>
      </w:r>
    </w:p>
    <w:p w14:paraId="51D3D9EA" w14:textId="77777777" w:rsidR="00813AA7" w:rsidRDefault="00813AA7" w:rsidP="00813AA7">
      <w:r>
        <w:rPr>
          <w:rFonts w:hint="eastAsia"/>
        </w:rPr>
        <w:lastRenderedPageBreak/>
        <w:t>第五章：航班延误预测系统的概要设计。对系统的架构以及关键的功能模块及逆行了划分和设计说明。</w:t>
      </w:r>
    </w:p>
    <w:p w14:paraId="475BBC1A" w14:textId="77777777" w:rsidR="00813AA7" w:rsidRDefault="00813AA7" w:rsidP="00813AA7">
      <w:r>
        <w:rPr>
          <w:rFonts w:hint="eastAsia"/>
        </w:rPr>
        <w:t>第六章：航班厌恶预测系统的详细设计与实现。依据概要设计的内容对系统进行了详细的设计和实现，并对系统的重难点及其解决方案进行了分析设计。</w:t>
      </w:r>
    </w:p>
    <w:p w14:paraId="254BFFF9" w14:textId="77777777" w:rsidR="00813AA7" w:rsidRDefault="00813AA7" w:rsidP="00813AA7">
      <w:r>
        <w:rPr>
          <w:rFonts w:hint="eastAsia"/>
        </w:rPr>
        <w:t>第七章：航班延误预测系统测试。通过设计测试方案和展示测试结果对系统的功能性和非功能性需求进行了验证。</w:t>
      </w:r>
    </w:p>
    <w:p w14:paraId="09F1F184" w14:textId="6FA7B4B8" w:rsidR="00813AA7" w:rsidRPr="00813AA7" w:rsidRDefault="00813AA7" w:rsidP="00813AA7">
      <w:r>
        <w:rPr>
          <w:rFonts w:hint="eastAsia"/>
        </w:rPr>
        <w:t>第八章：总结与展望。对系统的设计、开发、测试进行了总结，同时指出本项目的不足指出和未来的改进方向。</w:t>
      </w:r>
    </w:p>
    <w:p w14:paraId="65C2AB2E" w14:textId="77777777" w:rsidR="000F00D1" w:rsidRDefault="00000000">
      <w:pPr>
        <w:pStyle w:val="1"/>
      </w:pPr>
      <w:r>
        <w:t xml:space="preserve"> </w:t>
      </w:r>
      <w:bookmarkStart w:id="17" w:name="_Toc121087758"/>
      <w:r>
        <w:rPr>
          <w:rFonts w:hint="eastAsia"/>
        </w:rPr>
        <w:t>航班延误预测的相关理论与关键技术</w:t>
      </w:r>
      <w:bookmarkEnd w:id="17"/>
    </w:p>
    <w:p w14:paraId="782DE03F" w14:textId="77777777" w:rsidR="000F00D1" w:rsidRDefault="00000000">
      <w:pPr>
        <w:pStyle w:val="2"/>
      </w:pPr>
      <w:bookmarkStart w:id="18" w:name="_Toc121087759"/>
      <w:r>
        <w:rPr>
          <w:rFonts w:hint="eastAsia"/>
        </w:rPr>
        <w:t>Web系统搭建相关技术</w:t>
      </w:r>
      <w:bookmarkEnd w:id="18"/>
    </w:p>
    <w:p w14:paraId="1300B73E" w14:textId="77777777" w:rsidR="000F00D1" w:rsidRDefault="00000000">
      <w:pPr>
        <w:pStyle w:val="3"/>
      </w:pPr>
      <w:bookmarkStart w:id="19" w:name="_Toc121087760"/>
      <w:r>
        <w:t xml:space="preserve">2.1.1 </w:t>
      </w:r>
      <w:r>
        <w:rPr>
          <w:rFonts w:hint="eastAsia"/>
        </w:rPr>
        <w:t>Flask后端框架</w:t>
      </w:r>
      <w:bookmarkEnd w:id="19"/>
    </w:p>
    <w:p w14:paraId="1D827DCC" w14:textId="77777777" w:rsidR="000F00D1" w:rsidRDefault="00000000">
      <w:pPr>
        <w:ind w:firstLineChars="200" w:firstLine="480"/>
      </w:pPr>
      <w:r>
        <w:rPr>
          <w:rFonts w:hint="eastAsia"/>
        </w:rPr>
        <w:t>Flask</w:t>
      </w:r>
      <w:r>
        <w:rPr>
          <w:rFonts w:hint="eastAsia"/>
        </w:rPr>
        <w:t>是一个使用</w:t>
      </w:r>
      <w:r>
        <w:rPr>
          <w:rFonts w:hint="eastAsia"/>
        </w:rPr>
        <w:t xml:space="preserve"> Python </w:t>
      </w:r>
      <w:r>
        <w:rPr>
          <w:rFonts w:hint="eastAsia"/>
        </w:rPr>
        <w:t>编写的轻量级</w:t>
      </w:r>
      <w:r>
        <w:rPr>
          <w:rFonts w:hint="eastAsia"/>
        </w:rPr>
        <w:t xml:space="preserve"> Web </w:t>
      </w:r>
      <w:r>
        <w:rPr>
          <w:rFonts w:hint="eastAsia"/>
        </w:rPr>
        <w:t>应用框架。其</w:t>
      </w:r>
      <w:r>
        <w:rPr>
          <w:rFonts w:hint="eastAsia"/>
        </w:rPr>
        <w:t xml:space="preserve"> WSGI </w:t>
      </w:r>
      <w:r>
        <w:rPr>
          <w:rFonts w:hint="eastAsia"/>
        </w:rPr>
        <w:t>工具箱采用</w:t>
      </w:r>
      <w:r>
        <w:rPr>
          <w:rFonts w:hint="eastAsia"/>
        </w:rPr>
        <w:t xml:space="preserve"> Werkzeug </w:t>
      </w:r>
      <w:r>
        <w:rPr>
          <w:rFonts w:hint="eastAsia"/>
        </w:rPr>
        <w:t>，模板引擎则使用</w:t>
      </w:r>
      <w:r>
        <w:rPr>
          <w:rFonts w:hint="eastAsia"/>
        </w:rPr>
        <w:t xml:space="preserve"> Jinja2 </w:t>
      </w:r>
      <w:r>
        <w:rPr>
          <w:rFonts w:hint="eastAsia"/>
        </w:rPr>
        <w:t>。</w:t>
      </w:r>
      <w:r>
        <w:rPr>
          <w:rFonts w:hint="eastAsia"/>
        </w:rPr>
        <w:t>Flask</w:t>
      </w:r>
      <w:r>
        <w:rPr>
          <w:rFonts w:hint="eastAsia"/>
        </w:rPr>
        <w:t>使用</w:t>
      </w:r>
      <w:r>
        <w:rPr>
          <w:rFonts w:hint="eastAsia"/>
        </w:rPr>
        <w:t xml:space="preserve"> BSD </w:t>
      </w:r>
      <w:r>
        <w:rPr>
          <w:rFonts w:hint="eastAsia"/>
        </w:rPr>
        <w:t>授权。</w:t>
      </w:r>
    </w:p>
    <w:p w14:paraId="3220BE65" w14:textId="77777777" w:rsidR="000F00D1" w:rsidRDefault="00000000">
      <w:pPr>
        <w:ind w:firstLineChars="200" w:firstLine="480"/>
      </w:pPr>
      <w:r>
        <w:rPr>
          <w:rFonts w:hint="eastAsia"/>
        </w:rPr>
        <w:t>Flask</w:t>
      </w:r>
      <w:r>
        <w:rPr>
          <w:rFonts w:hint="eastAsia"/>
        </w:rPr>
        <w:t>也被称为</w:t>
      </w:r>
      <w:r>
        <w:rPr>
          <w:rFonts w:hint="eastAsia"/>
        </w:rPr>
        <w:t xml:space="preserve"> </w:t>
      </w:r>
      <w:r>
        <w:rPr>
          <w:rFonts w:hint="eastAsia"/>
        </w:rPr>
        <w:t>“</w:t>
      </w:r>
      <w:r>
        <w:rPr>
          <w:rFonts w:hint="eastAsia"/>
        </w:rPr>
        <w:t>microframework</w:t>
      </w:r>
      <w:r>
        <w:rPr>
          <w:rFonts w:hint="eastAsia"/>
        </w:rPr>
        <w:t>”</w:t>
      </w:r>
      <w:r>
        <w:rPr>
          <w:rFonts w:hint="eastAsia"/>
        </w:rPr>
        <w:t xml:space="preserve"> </w:t>
      </w:r>
      <w:r>
        <w:rPr>
          <w:rFonts w:hint="eastAsia"/>
        </w:rPr>
        <w:t>，因为它使用简单的核心，用</w:t>
      </w:r>
      <w:r>
        <w:rPr>
          <w:rFonts w:hint="eastAsia"/>
        </w:rPr>
        <w:t xml:space="preserve"> extension </w:t>
      </w:r>
      <w:r>
        <w:rPr>
          <w:rFonts w:hint="eastAsia"/>
        </w:rPr>
        <w:t>增加其他功能。</w:t>
      </w:r>
      <w:r>
        <w:rPr>
          <w:rFonts w:hint="eastAsia"/>
        </w:rPr>
        <w:t>Flask</w:t>
      </w:r>
      <w:r>
        <w:rPr>
          <w:rFonts w:hint="eastAsia"/>
        </w:rPr>
        <w:t>没有默认使用的数据库、窗体验证工具</w:t>
      </w:r>
      <w:r>
        <w:rPr>
          <w:rFonts w:hint="eastAsia"/>
        </w:rPr>
        <w:t>,</w:t>
      </w:r>
      <w:r>
        <w:rPr>
          <w:rFonts w:hint="eastAsia"/>
        </w:rPr>
        <w:t>大量依赖于第三方库。</w:t>
      </w:r>
    </w:p>
    <w:p w14:paraId="2D3506E1" w14:textId="77777777" w:rsidR="000F00D1" w:rsidRDefault="00000000">
      <w:pPr>
        <w:pStyle w:val="3"/>
      </w:pPr>
      <w:bookmarkStart w:id="20" w:name="_Toc121087761"/>
      <w:r>
        <w:t xml:space="preserve">2.1.2 </w:t>
      </w:r>
      <w:r>
        <w:rPr>
          <w:rFonts w:hint="eastAsia"/>
        </w:rPr>
        <w:t>Vue前端框架</w:t>
      </w:r>
      <w:bookmarkEnd w:id="20"/>
    </w:p>
    <w:p w14:paraId="6655A593" w14:textId="77777777" w:rsidR="000F00D1" w:rsidRDefault="00000000">
      <w:pPr>
        <w:ind w:firstLineChars="200" w:firstLine="480"/>
      </w:pPr>
      <w:r>
        <w:rPr>
          <w:rFonts w:hint="eastAsia"/>
        </w:rPr>
        <w:t>Vue.js</w:t>
      </w:r>
      <w:r>
        <w:rPr>
          <w:rFonts w:hint="eastAsia"/>
        </w:rPr>
        <w:t>是一套构建用户界面的渐进式框架。与其他重量级框架不同的是，</w:t>
      </w:r>
      <w:r>
        <w:rPr>
          <w:rFonts w:hint="eastAsia"/>
        </w:rPr>
        <w:t>Vue</w:t>
      </w:r>
      <w:r>
        <w:rPr>
          <w:rFonts w:hint="eastAsia"/>
        </w:rPr>
        <w:t>采用自底向上增量开发的设计。</w:t>
      </w:r>
      <w:r>
        <w:rPr>
          <w:rFonts w:hint="eastAsia"/>
        </w:rPr>
        <w:t xml:space="preserve">Vue </w:t>
      </w:r>
      <w:r>
        <w:rPr>
          <w:rFonts w:hint="eastAsia"/>
        </w:rPr>
        <w:t>的核心库只关注视图层，并且非常容易学习，非常容易与其它库或已有项目整合。另一方面，</w:t>
      </w:r>
      <w:r>
        <w:rPr>
          <w:rFonts w:hint="eastAsia"/>
        </w:rPr>
        <w:t xml:space="preserve">Vue </w:t>
      </w:r>
      <w:r>
        <w:rPr>
          <w:rFonts w:hint="eastAsia"/>
        </w:rPr>
        <w:t>完全有能力驱动采用单文件组件和</w:t>
      </w:r>
      <w:r>
        <w:rPr>
          <w:rFonts w:hint="eastAsia"/>
        </w:rPr>
        <w:t>Vue</w:t>
      </w:r>
      <w:r>
        <w:rPr>
          <w:rFonts w:hint="eastAsia"/>
        </w:rPr>
        <w:t>生态系统支持的库开发的复杂单页应用。</w:t>
      </w:r>
    </w:p>
    <w:p w14:paraId="7EBDEF4F" w14:textId="77777777" w:rsidR="000F00D1" w:rsidRDefault="00000000">
      <w:pPr>
        <w:ind w:firstLineChars="200" w:firstLine="480"/>
      </w:pPr>
      <w:r>
        <w:rPr>
          <w:rFonts w:hint="eastAsia"/>
        </w:rPr>
        <w:t xml:space="preserve">Vue.js </w:t>
      </w:r>
      <w:r>
        <w:rPr>
          <w:rFonts w:hint="eastAsia"/>
        </w:rPr>
        <w:t>的目标是通过尽可能简单的</w:t>
      </w:r>
      <w:r>
        <w:rPr>
          <w:rFonts w:hint="eastAsia"/>
        </w:rPr>
        <w:t xml:space="preserve"> API </w:t>
      </w:r>
      <w:r>
        <w:rPr>
          <w:rFonts w:hint="eastAsia"/>
        </w:rPr>
        <w:t>实现响应的数据绑定和组合的视图组件。</w:t>
      </w:r>
    </w:p>
    <w:p w14:paraId="5792B404" w14:textId="77777777" w:rsidR="000F00D1" w:rsidRDefault="00000000">
      <w:pPr>
        <w:ind w:firstLineChars="200" w:firstLine="480"/>
      </w:pPr>
      <w:r>
        <w:rPr>
          <w:rFonts w:hint="eastAsia"/>
        </w:rPr>
        <w:t xml:space="preserve">Vue.js </w:t>
      </w:r>
      <w:r>
        <w:rPr>
          <w:rFonts w:hint="eastAsia"/>
        </w:rPr>
        <w:t>自身不是一个全能框架——它只聚焦于视图层。因此它非常容易学习，非常容易与其它库或已有项目整合。另一方面，在与相关工具和支持库一起使用时</w:t>
      </w:r>
      <w:r>
        <w:rPr>
          <w:rFonts w:hint="eastAsia"/>
        </w:rPr>
        <w:t xml:space="preserve"> [2]  </w:t>
      </w:r>
      <w:r>
        <w:rPr>
          <w:rFonts w:hint="eastAsia"/>
        </w:rPr>
        <w:t>，</w:t>
      </w:r>
      <w:r>
        <w:rPr>
          <w:rFonts w:hint="eastAsia"/>
        </w:rPr>
        <w:t xml:space="preserve">Vue.js </w:t>
      </w:r>
      <w:r>
        <w:rPr>
          <w:rFonts w:hint="eastAsia"/>
        </w:rPr>
        <w:t>也能驱动复杂的单页应用。</w:t>
      </w:r>
    </w:p>
    <w:p w14:paraId="3210E348" w14:textId="77777777" w:rsidR="000F00D1" w:rsidRDefault="00000000">
      <w:pPr>
        <w:pStyle w:val="3"/>
      </w:pPr>
      <w:bookmarkStart w:id="21" w:name="_Toc121087762"/>
      <w:r>
        <w:t xml:space="preserve">2.1.3 </w:t>
      </w:r>
      <w:r>
        <w:rPr>
          <w:rFonts w:hint="eastAsia"/>
        </w:rPr>
        <w:t>AXIOS前后端交互技术</w:t>
      </w:r>
      <w:bookmarkEnd w:id="21"/>
    </w:p>
    <w:p w14:paraId="4CEC153A" w14:textId="77777777" w:rsidR="000F00D1" w:rsidRDefault="00000000">
      <w:pPr>
        <w:ind w:firstLineChars="200" w:firstLine="480"/>
      </w:pPr>
      <w:r>
        <w:rPr>
          <w:rFonts w:hint="eastAsia"/>
        </w:rPr>
        <w:t>Axios</w:t>
      </w:r>
      <w:r>
        <w:rPr>
          <w:rFonts w:hint="eastAsia"/>
        </w:rPr>
        <w:t>，是一个基于</w:t>
      </w:r>
      <w:r>
        <w:rPr>
          <w:rFonts w:hint="eastAsia"/>
        </w:rPr>
        <w:t>promise</w:t>
      </w:r>
      <w:r>
        <w:rPr>
          <w:rFonts w:hint="eastAsia"/>
        </w:rPr>
        <w:t>的网络请求库，作用于</w:t>
      </w:r>
      <w:r>
        <w:rPr>
          <w:rFonts w:hint="eastAsia"/>
        </w:rPr>
        <w:t>node.js</w:t>
      </w:r>
      <w:r>
        <w:rPr>
          <w:rFonts w:hint="eastAsia"/>
        </w:rPr>
        <w:t>和浏览器中，它是</w:t>
      </w:r>
      <w:r>
        <w:rPr>
          <w:rFonts w:hint="eastAsia"/>
        </w:rPr>
        <w:t xml:space="preserve"> isomorphic </w:t>
      </w:r>
      <w:r>
        <w:rPr>
          <w:rFonts w:hint="eastAsia"/>
        </w:rPr>
        <w:t>的</w:t>
      </w:r>
      <w:r>
        <w:rPr>
          <w:rFonts w:hint="eastAsia"/>
        </w:rPr>
        <w:t>(</w:t>
      </w:r>
      <w:r>
        <w:rPr>
          <w:rFonts w:hint="eastAsia"/>
        </w:rPr>
        <w:t>即同一套代码可以运行在浏览器和</w:t>
      </w:r>
      <w:r>
        <w:rPr>
          <w:rFonts w:hint="eastAsia"/>
        </w:rPr>
        <w:t>node.js</w:t>
      </w:r>
      <w:r>
        <w:rPr>
          <w:rFonts w:hint="eastAsia"/>
        </w:rPr>
        <w:t>中</w:t>
      </w:r>
      <w:r>
        <w:rPr>
          <w:rFonts w:hint="eastAsia"/>
        </w:rPr>
        <w:t>)</w:t>
      </w:r>
      <w:r>
        <w:rPr>
          <w:rFonts w:hint="eastAsia"/>
        </w:rPr>
        <w:t>。在服务端它使用原生</w:t>
      </w:r>
      <w:r>
        <w:rPr>
          <w:rFonts w:hint="eastAsia"/>
        </w:rPr>
        <w:t>node.js http</w:t>
      </w:r>
      <w:r>
        <w:rPr>
          <w:rFonts w:hint="eastAsia"/>
        </w:rPr>
        <w:t>模块</w:t>
      </w:r>
      <w:r>
        <w:rPr>
          <w:rFonts w:hint="eastAsia"/>
        </w:rPr>
        <w:t xml:space="preserve">, </w:t>
      </w:r>
      <w:r>
        <w:rPr>
          <w:rFonts w:hint="eastAsia"/>
        </w:rPr>
        <w:t>而在客户端</w:t>
      </w:r>
      <w:r>
        <w:rPr>
          <w:rFonts w:hint="eastAsia"/>
        </w:rPr>
        <w:t xml:space="preserve"> (</w:t>
      </w:r>
      <w:r>
        <w:rPr>
          <w:rFonts w:hint="eastAsia"/>
        </w:rPr>
        <w:t>浏览端</w:t>
      </w:r>
      <w:r>
        <w:rPr>
          <w:rFonts w:hint="eastAsia"/>
        </w:rPr>
        <w:t xml:space="preserve">) </w:t>
      </w:r>
      <w:r>
        <w:rPr>
          <w:rFonts w:hint="eastAsia"/>
        </w:rPr>
        <w:t>则使用</w:t>
      </w:r>
      <w:r>
        <w:rPr>
          <w:rFonts w:hint="eastAsia"/>
        </w:rPr>
        <w:t>XMLHttpRequest</w:t>
      </w:r>
      <w:r>
        <w:rPr>
          <w:rFonts w:hint="eastAsia"/>
        </w:rPr>
        <w:t>。</w:t>
      </w:r>
    </w:p>
    <w:p w14:paraId="21E0C407" w14:textId="46CCFF7C" w:rsidR="00B43826" w:rsidRDefault="00000000" w:rsidP="00B43826">
      <w:pPr>
        <w:pStyle w:val="3"/>
      </w:pPr>
      <w:bookmarkStart w:id="22" w:name="_Toc121087763"/>
      <w:r>
        <w:rPr>
          <w:rFonts w:hint="eastAsia"/>
        </w:rPr>
        <w:t>2</w:t>
      </w:r>
      <w:r>
        <w:t xml:space="preserve">.1.4 </w:t>
      </w:r>
      <w:r>
        <w:rPr>
          <w:rFonts w:hint="eastAsia"/>
        </w:rPr>
        <w:t>阿里云端数据库服务</w:t>
      </w:r>
      <w:bookmarkEnd w:id="22"/>
    </w:p>
    <w:p w14:paraId="7F372881" w14:textId="77777777" w:rsidR="000F00D1" w:rsidRDefault="00000000">
      <w:pPr>
        <w:ind w:firstLineChars="200" w:firstLine="480"/>
      </w:pPr>
      <w:r>
        <w:rPr>
          <w:rFonts w:hint="eastAsia"/>
        </w:rPr>
        <w:lastRenderedPageBreak/>
        <w:t>云数据库是指被优化或部署到一个虚拟计算环境中的数据库，可以实现按需付费、按需扩展、高可用性以及存储整合等优势。根据数据库类型一般分为关系型数据库和非关系型数据库（</w:t>
      </w:r>
      <w:r>
        <w:rPr>
          <w:rFonts w:hint="eastAsia"/>
        </w:rPr>
        <w:t>NoSQL</w:t>
      </w:r>
      <w:r>
        <w:rPr>
          <w:rFonts w:hint="eastAsia"/>
        </w:rPr>
        <w:t>数据库）。</w:t>
      </w:r>
    </w:p>
    <w:p w14:paraId="0219DAF9" w14:textId="77777777" w:rsidR="000F00D1" w:rsidRDefault="00000000">
      <w:pPr>
        <w:ind w:firstLineChars="200" w:firstLine="480"/>
      </w:pPr>
      <w:r>
        <w:rPr>
          <w:rFonts w:hint="eastAsia"/>
        </w:rPr>
        <w:t>云数据库的特性有：实例创建快速、支持只读实例、读写分离、故障自动切换、数据备份、</w:t>
      </w:r>
      <w:r>
        <w:rPr>
          <w:rFonts w:hint="eastAsia"/>
        </w:rPr>
        <w:t>Binlog</w:t>
      </w:r>
      <w:r>
        <w:rPr>
          <w:rFonts w:hint="eastAsia"/>
        </w:rPr>
        <w:t>备份、</w:t>
      </w:r>
      <w:r>
        <w:rPr>
          <w:rFonts w:hint="eastAsia"/>
        </w:rPr>
        <w:t>SQL</w:t>
      </w:r>
      <w:r>
        <w:rPr>
          <w:rFonts w:hint="eastAsia"/>
        </w:rPr>
        <w:t>审计、访问白名单、监控与消息通知等。</w:t>
      </w:r>
    </w:p>
    <w:p w14:paraId="34F22A8B" w14:textId="77777777" w:rsidR="000F00D1" w:rsidRDefault="00000000">
      <w:pPr>
        <w:ind w:firstLineChars="200" w:firstLine="480"/>
      </w:pPr>
      <w:r>
        <w:rPr>
          <w:rFonts w:hint="eastAsia"/>
        </w:rPr>
        <w:t>本系统选用的是阿里云端</w:t>
      </w:r>
      <w:r>
        <w:rPr>
          <w:rFonts w:hint="eastAsia"/>
        </w:rPr>
        <w:t>MySQL</w:t>
      </w:r>
      <w:r>
        <w:rPr>
          <w:rFonts w:hint="eastAsia"/>
        </w:rPr>
        <w:t>数据库，属于云端关系数据库</w:t>
      </w:r>
    </w:p>
    <w:p w14:paraId="1B9CDBEE" w14:textId="0015DDFE" w:rsidR="00B43826" w:rsidRDefault="00B43826">
      <w:pPr>
        <w:pStyle w:val="2"/>
      </w:pPr>
      <w:bookmarkStart w:id="23" w:name="_Toc121087764"/>
      <w:r>
        <w:rPr>
          <w:rFonts w:hint="eastAsia"/>
        </w:rPr>
        <w:t>关键算法介绍</w:t>
      </w:r>
      <w:bookmarkEnd w:id="23"/>
    </w:p>
    <w:p w14:paraId="61F21C8F" w14:textId="57E78408" w:rsidR="00B43826" w:rsidRPr="00B43826" w:rsidRDefault="00B43826" w:rsidP="00B43826">
      <w:pPr>
        <w:pStyle w:val="2"/>
        <w:numPr>
          <w:ilvl w:val="2"/>
          <w:numId w:val="1"/>
        </w:numPr>
        <w:rPr>
          <w:sz w:val="28"/>
          <w:szCs w:val="28"/>
        </w:rPr>
      </w:pPr>
      <w:bookmarkStart w:id="24" w:name="_Toc121087765"/>
      <w:r w:rsidRPr="00B43826">
        <w:rPr>
          <w:rFonts w:hint="eastAsia"/>
          <w:sz w:val="28"/>
          <w:szCs w:val="28"/>
        </w:rPr>
        <w:t>随机森林算法</w:t>
      </w:r>
      <w:bookmarkEnd w:id="24"/>
      <w:r w:rsidRPr="00B43826">
        <w:rPr>
          <w:rFonts w:hint="eastAsia"/>
          <w:sz w:val="28"/>
          <w:szCs w:val="28"/>
        </w:rPr>
        <w:t xml:space="preserve"> </w:t>
      </w:r>
      <w:r w:rsidRPr="00B43826">
        <w:rPr>
          <w:sz w:val="28"/>
          <w:szCs w:val="28"/>
        </w:rPr>
        <w:tab/>
      </w:r>
    </w:p>
    <w:p w14:paraId="67C11B58" w14:textId="65209F08" w:rsidR="00B43826" w:rsidRDefault="00B43826" w:rsidP="00B43826">
      <w:pPr>
        <w:ind w:firstLineChars="200" w:firstLine="480"/>
      </w:pPr>
      <w:r w:rsidRPr="00B43826">
        <w:rPr>
          <w:rFonts w:hint="eastAsia"/>
        </w:rPr>
        <w:t>在机器学习中，随机森林是一个包含多个决策树的分类器，</w:t>
      </w:r>
      <w:r w:rsidRPr="00B43826">
        <w:rPr>
          <w:rFonts w:hint="eastAsia"/>
        </w:rPr>
        <w:t xml:space="preserve"> </w:t>
      </w:r>
      <w:r w:rsidRPr="00B43826">
        <w:rPr>
          <w:rFonts w:hint="eastAsia"/>
        </w:rPr>
        <w:t>每一棵决策树之间是相互独立的并且其输出的类别是由个别树输出的类别的众数而定。随机森林既可以处理属性为离散值的样本（即分类问题），也可以处理属性为连续值的样本（即回归问题），另外随机森林还可以应用于无监督学习的聚类问题，以及异常点检测。</w:t>
      </w:r>
    </w:p>
    <w:p w14:paraId="63FF0F91" w14:textId="7AD0B6BF" w:rsidR="00B43826" w:rsidRPr="00B43826" w:rsidRDefault="00B43826" w:rsidP="00B43826">
      <w:pPr>
        <w:pStyle w:val="2"/>
        <w:numPr>
          <w:ilvl w:val="2"/>
          <w:numId w:val="1"/>
        </w:numPr>
        <w:rPr>
          <w:sz w:val="28"/>
          <w:szCs w:val="28"/>
        </w:rPr>
      </w:pPr>
      <w:bookmarkStart w:id="25" w:name="_Toc121087766"/>
      <w:r w:rsidRPr="00B43826">
        <w:rPr>
          <w:rFonts w:hint="eastAsia"/>
          <w:sz w:val="28"/>
          <w:szCs w:val="28"/>
        </w:rPr>
        <w:t>X</w:t>
      </w:r>
      <w:r w:rsidRPr="00B43826">
        <w:rPr>
          <w:sz w:val="28"/>
          <w:szCs w:val="28"/>
        </w:rPr>
        <w:t>GB</w:t>
      </w:r>
      <w:r w:rsidRPr="00B43826">
        <w:rPr>
          <w:rFonts w:hint="eastAsia"/>
          <w:sz w:val="28"/>
          <w:szCs w:val="28"/>
        </w:rPr>
        <w:t>oost算法</w:t>
      </w:r>
      <w:bookmarkEnd w:id="25"/>
    </w:p>
    <w:p w14:paraId="33FFC070" w14:textId="268D66A3" w:rsidR="00B43826" w:rsidRDefault="00B43826" w:rsidP="00B43826">
      <w:pPr>
        <w:ind w:firstLineChars="200" w:firstLine="480"/>
      </w:pPr>
      <w:r w:rsidRPr="00B43826">
        <w:rPr>
          <w:rFonts w:hint="eastAsia"/>
        </w:rPr>
        <w:t>XGBoost</w:t>
      </w:r>
      <w:r w:rsidRPr="00B43826">
        <w:rPr>
          <w:rFonts w:hint="eastAsia"/>
        </w:rPr>
        <w:t>是一个优化的分布式梯度增强库，旨在实现高效，灵活和便携，它是目前最快最好的开源</w:t>
      </w:r>
      <w:r w:rsidRPr="00B43826">
        <w:rPr>
          <w:rFonts w:hint="eastAsia"/>
        </w:rPr>
        <w:t xml:space="preserve"> boosting tree</w:t>
      </w:r>
      <w:r w:rsidRPr="00B43826">
        <w:rPr>
          <w:rFonts w:hint="eastAsia"/>
        </w:rPr>
        <w:t>（提升树算法）工具包，比常见的工具包快</w:t>
      </w:r>
      <w:r w:rsidRPr="00B43826">
        <w:rPr>
          <w:rFonts w:hint="eastAsia"/>
        </w:rPr>
        <w:t>10</w:t>
      </w:r>
      <w:r w:rsidRPr="00B43826">
        <w:rPr>
          <w:rFonts w:hint="eastAsia"/>
        </w:rPr>
        <w:t>倍以上。其在</w:t>
      </w:r>
      <w:r w:rsidRPr="00B43826">
        <w:rPr>
          <w:rFonts w:hint="eastAsia"/>
        </w:rPr>
        <w:t>Gradient Boosting</w:t>
      </w:r>
      <w:r w:rsidRPr="00B43826">
        <w:rPr>
          <w:rFonts w:hint="eastAsia"/>
        </w:rPr>
        <w:t>框架下实现机器学习算法。</w:t>
      </w:r>
      <w:r w:rsidRPr="00B43826">
        <w:rPr>
          <w:rFonts w:hint="eastAsia"/>
        </w:rPr>
        <w:t>XGBoost</w:t>
      </w:r>
      <w:r w:rsidRPr="00B43826">
        <w:rPr>
          <w:rFonts w:hint="eastAsia"/>
        </w:rPr>
        <w:t>提供并行树提升（也称为</w:t>
      </w:r>
      <w:r w:rsidRPr="00B43826">
        <w:rPr>
          <w:rFonts w:hint="eastAsia"/>
        </w:rPr>
        <w:t>GBDT</w:t>
      </w:r>
      <w:r w:rsidRPr="00B43826">
        <w:rPr>
          <w:rFonts w:hint="eastAsia"/>
        </w:rPr>
        <w:t>，</w:t>
      </w:r>
      <w:r w:rsidRPr="00B43826">
        <w:rPr>
          <w:rFonts w:hint="eastAsia"/>
        </w:rPr>
        <w:t>GBM</w:t>
      </w:r>
      <w:r w:rsidRPr="00B43826">
        <w:rPr>
          <w:rFonts w:hint="eastAsia"/>
        </w:rPr>
        <w:t>），可以快速准确地解决许多数据科学问题。相同的代码在主要的分布式环境（</w:t>
      </w:r>
      <w:r w:rsidRPr="00B43826">
        <w:rPr>
          <w:rFonts w:hint="eastAsia"/>
        </w:rPr>
        <w:t>Hadoop</w:t>
      </w:r>
      <w:r w:rsidRPr="00B43826">
        <w:rPr>
          <w:rFonts w:hint="eastAsia"/>
        </w:rPr>
        <w:t>，</w:t>
      </w:r>
      <w:r w:rsidRPr="00B43826">
        <w:rPr>
          <w:rFonts w:hint="eastAsia"/>
        </w:rPr>
        <w:t>SGE</w:t>
      </w:r>
      <w:r w:rsidRPr="00B43826">
        <w:rPr>
          <w:rFonts w:hint="eastAsia"/>
        </w:rPr>
        <w:t>，</w:t>
      </w:r>
      <w:r w:rsidRPr="00B43826">
        <w:rPr>
          <w:rFonts w:hint="eastAsia"/>
        </w:rPr>
        <w:t>MPI</w:t>
      </w:r>
      <w:r w:rsidRPr="00B43826">
        <w:rPr>
          <w:rFonts w:hint="eastAsia"/>
        </w:rPr>
        <w:t>）上运行，并且可以解决数十亿个示例之外的问题。</w:t>
      </w:r>
    </w:p>
    <w:p w14:paraId="5C5FC64B" w14:textId="77777777" w:rsidR="00824B91" w:rsidRDefault="00B43826" w:rsidP="00824B91">
      <w:pPr>
        <w:pStyle w:val="2"/>
      </w:pPr>
      <w:bookmarkStart w:id="26" w:name="_Toc121087767"/>
      <w:r>
        <w:rPr>
          <w:rFonts w:hint="eastAsia"/>
        </w:rPr>
        <w:t>本章小结</w:t>
      </w:r>
      <w:bookmarkEnd w:id="26"/>
    </w:p>
    <w:p w14:paraId="3A169C2A" w14:textId="511CE3E6" w:rsidR="000F00D1" w:rsidRDefault="00B43826" w:rsidP="00824B91">
      <w:pPr>
        <w:ind w:firstLine="420"/>
        <w:sectPr w:rsidR="000F00D1">
          <w:headerReference w:type="default" r:id="rId19"/>
          <w:pgSz w:w="11907" w:h="16839"/>
          <w:pgMar w:top="1701" w:right="1418" w:bottom="1418" w:left="1418" w:header="851" w:footer="992" w:gutter="0"/>
          <w:pgNumType w:start="1"/>
          <w:cols w:space="425"/>
          <w:docGrid w:type="lines" w:linePitch="312"/>
        </w:sectPr>
      </w:pPr>
      <w:r w:rsidRPr="00824B91">
        <w:rPr>
          <w:rFonts w:hint="eastAsia"/>
        </w:rPr>
        <w:t>本章对项目中所使用的主要技术进行了详细的描述，包括</w:t>
      </w:r>
      <w:r w:rsidRPr="00824B91">
        <w:rPr>
          <w:rFonts w:hint="eastAsia"/>
        </w:rPr>
        <w:t>Web</w:t>
      </w:r>
      <w:r w:rsidRPr="00824B91">
        <w:rPr>
          <w:rFonts w:hint="eastAsia"/>
        </w:rPr>
        <w:t>系统开发搭建所使用到的</w:t>
      </w:r>
      <w:r w:rsidRPr="00824B91">
        <w:rPr>
          <w:rFonts w:hint="eastAsia"/>
        </w:rPr>
        <w:t>Vue</w:t>
      </w:r>
      <w:r w:rsidRPr="00824B91">
        <w:rPr>
          <w:rFonts w:hint="eastAsia"/>
        </w:rPr>
        <w:t>和</w:t>
      </w:r>
      <w:r w:rsidRPr="00824B91">
        <w:rPr>
          <w:rFonts w:hint="eastAsia"/>
        </w:rPr>
        <w:t>Flask</w:t>
      </w:r>
      <w:r w:rsidRPr="00824B91">
        <w:rPr>
          <w:rFonts w:hint="eastAsia"/>
        </w:rPr>
        <w:t>框架；前后端传输所使用到的</w:t>
      </w:r>
      <w:r w:rsidRPr="00824B91">
        <w:rPr>
          <w:rFonts w:hint="eastAsia"/>
        </w:rPr>
        <w:t>AXIOS</w:t>
      </w:r>
      <w:r w:rsidRPr="00824B91">
        <w:rPr>
          <w:rFonts w:hint="eastAsia"/>
        </w:rPr>
        <w:t>协议包；储存系统用户数据和模型输出的阿里云端数据库；构建天气预测模型使用的随机森林算法和构建航班延误预测模型使用的</w:t>
      </w:r>
      <w:r w:rsidRPr="00824B91">
        <w:rPr>
          <w:rFonts w:hint="eastAsia"/>
        </w:rPr>
        <w:t>XGBoost</w:t>
      </w:r>
      <w:r w:rsidRPr="00824B91">
        <w:rPr>
          <w:rFonts w:hint="eastAsia"/>
        </w:rPr>
        <w:t>算法。</w:t>
      </w:r>
    </w:p>
    <w:p w14:paraId="1071DBBD" w14:textId="77777777" w:rsidR="000F00D1" w:rsidRDefault="00000000">
      <w:pPr>
        <w:pStyle w:val="1"/>
      </w:pPr>
      <w:bookmarkStart w:id="27" w:name="_Toc121087768"/>
      <w:r>
        <w:rPr>
          <w:rFonts w:hint="eastAsia"/>
        </w:rPr>
        <w:lastRenderedPageBreak/>
        <w:t>航班延误系统的需求分析</w:t>
      </w:r>
      <w:bookmarkEnd w:id="27"/>
    </w:p>
    <w:p w14:paraId="7B07AB63" w14:textId="743AD4EC" w:rsidR="000F00D1" w:rsidRDefault="00306A6B">
      <w:pPr>
        <w:pStyle w:val="2"/>
      </w:pPr>
      <w:bookmarkStart w:id="28" w:name="_Toc121087769"/>
      <w:r>
        <w:rPr>
          <w:rFonts w:hint="eastAsia"/>
        </w:rPr>
        <w:t>功能性分析</w:t>
      </w:r>
      <w:bookmarkEnd w:id="28"/>
    </w:p>
    <w:p w14:paraId="7046EAF9" w14:textId="4084CAF5" w:rsidR="000F00D1" w:rsidRDefault="00000000">
      <w:pPr>
        <w:ind w:firstLineChars="200" w:firstLine="480"/>
      </w:pPr>
      <w:r>
        <w:rPr>
          <w:rFonts w:hint="eastAsia"/>
        </w:rPr>
        <w:t>该系统主要包括三个功能：用户管理登录注册功能，航班延误预测功能，气象预测功能。</w:t>
      </w:r>
      <w:r w:rsidR="00565904" w:rsidRPr="00565904">
        <w:rPr>
          <w:rFonts w:hint="eastAsia"/>
        </w:rPr>
        <w:t>系统总体用例图</w:t>
      </w:r>
      <w:r w:rsidR="007C68D0">
        <w:rPr>
          <w:rFonts w:hint="eastAsia"/>
        </w:rPr>
        <w:t>3</w:t>
      </w:r>
      <w:r w:rsidR="007C68D0">
        <w:t>-1</w:t>
      </w:r>
      <w:r w:rsidR="00565904" w:rsidRPr="00565904">
        <w:rPr>
          <w:rFonts w:hint="eastAsia"/>
        </w:rPr>
        <w:t>：</w:t>
      </w:r>
    </w:p>
    <w:p w14:paraId="6CEF8D31" w14:textId="77777777" w:rsidR="002F6B3D" w:rsidRDefault="00565904" w:rsidP="00824B91">
      <w:ins w:id="29" w:author="8618609379213" w:date="2022-12-04T16:32:00Z">
        <w:r>
          <w:rPr>
            <w:noProof/>
          </w:rPr>
          <w:drawing>
            <wp:inline distT="0" distB="0" distL="0" distR="0" wp14:anchorId="52D3CDE0" wp14:editId="4135FFF1">
              <wp:extent cx="5760085" cy="344678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46780"/>
                      </a:xfrm>
                      <a:prstGeom prst="rect">
                        <a:avLst/>
                      </a:prstGeom>
                    </pic:spPr>
                  </pic:pic>
                </a:graphicData>
              </a:graphic>
            </wp:inline>
          </w:drawing>
        </w:r>
      </w:ins>
    </w:p>
    <w:p w14:paraId="67AD9BD4" w14:textId="4B06AD12" w:rsidR="00565904" w:rsidRPr="002F6B3D" w:rsidRDefault="002F6B3D" w:rsidP="002F6B3D">
      <w:pPr>
        <w:pStyle w:val="afc"/>
        <w:jc w:val="center"/>
        <w:rPr>
          <w:rFonts w:ascii="宋体" w:eastAsia="宋体" w:hAnsi="宋体"/>
          <w:sz w:val="24"/>
          <w:szCs w:val="24"/>
        </w:rPr>
      </w:pPr>
      <w:r w:rsidRPr="002F6B3D">
        <w:rPr>
          <w:rFonts w:ascii="宋体" w:eastAsia="宋体" w:hAnsi="宋体" w:hint="eastAsia"/>
          <w:sz w:val="24"/>
          <w:szCs w:val="24"/>
        </w:rPr>
        <w:t>图3</w:t>
      </w:r>
      <w:r>
        <w:rPr>
          <w:rFonts w:ascii="宋体" w:eastAsia="宋体" w:hAnsi="宋体"/>
          <w:sz w:val="24"/>
          <w:szCs w:val="24"/>
        </w:rPr>
        <w:t xml:space="preserve">-1 </w:t>
      </w:r>
      <w:r>
        <w:rPr>
          <w:rFonts w:ascii="宋体" w:eastAsia="宋体" w:hAnsi="宋体" w:hint="eastAsia"/>
          <w:sz w:val="24"/>
          <w:szCs w:val="24"/>
        </w:rPr>
        <w:t>系统总体用例图</w:t>
      </w:r>
    </w:p>
    <w:p w14:paraId="6BB155F4" w14:textId="2E499D61" w:rsidR="000F00D1" w:rsidRDefault="00000000">
      <w:pPr>
        <w:pStyle w:val="3"/>
      </w:pPr>
      <w:bookmarkStart w:id="30" w:name="_Toc121087770"/>
      <w:r>
        <w:rPr>
          <w:rFonts w:hint="eastAsia"/>
        </w:rPr>
        <w:t>3</w:t>
      </w:r>
      <w:r>
        <w:t>.1.1</w:t>
      </w:r>
      <w:r>
        <w:rPr>
          <w:rFonts w:hint="eastAsia"/>
        </w:rPr>
        <w:t>用户管理登录注册功能</w:t>
      </w:r>
      <w:bookmarkEnd w:id="30"/>
    </w:p>
    <w:p w14:paraId="45BEAE41" w14:textId="77777777" w:rsidR="002F6B3D" w:rsidRDefault="00565904" w:rsidP="00824B91">
      <w:ins w:id="31" w:author="8618609379213" w:date="2022-12-04T16:11:00Z">
        <w:r>
          <w:rPr>
            <w:noProof/>
          </w:rPr>
          <w:drawing>
            <wp:inline distT="0" distB="0" distL="114300" distR="114300" wp14:anchorId="043ABC4D" wp14:editId="5C569343">
              <wp:extent cx="5267325" cy="14560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5267325" cy="1456055"/>
                      </a:xfrm>
                      <a:prstGeom prst="rect">
                        <a:avLst/>
                      </a:prstGeom>
                    </pic:spPr>
                  </pic:pic>
                </a:graphicData>
              </a:graphic>
            </wp:inline>
          </w:drawing>
        </w:r>
      </w:ins>
    </w:p>
    <w:p w14:paraId="59276AA7" w14:textId="34805189" w:rsidR="00565904" w:rsidRPr="002F6B3D" w:rsidRDefault="002F6B3D" w:rsidP="002F6B3D">
      <w:pPr>
        <w:pStyle w:val="afc"/>
        <w:jc w:val="center"/>
        <w:rPr>
          <w:rFonts w:ascii="宋体" w:eastAsia="宋体" w:hAnsi="宋体"/>
          <w:sz w:val="24"/>
          <w:szCs w:val="24"/>
        </w:rPr>
      </w:pPr>
      <w:r w:rsidRPr="002F6B3D">
        <w:rPr>
          <w:rFonts w:ascii="宋体" w:eastAsia="宋体" w:hAnsi="宋体"/>
          <w:sz w:val="24"/>
          <w:szCs w:val="24"/>
        </w:rPr>
        <w:t>图</w:t>
      </w:r>
      <w:r w:rsidRPr="002F6B3D">
        <w:rPr>
          <w:rFonts w:ascii="宋体" w:eastAsia="宋体" w:hAnsi="宋体" w:hint="eastAsia"/>
          <w:sz w:val="24"/>
          <w:szCs w:val="24"/>
        </w:rPr>
        <w:t>3</w:t>
      </w:r>
      <w:r w:rsidRPr="002F6B3D">
        <w:rPr>
          <w:rFonts w:ascii="宋体" w:eastAsia="宋体" w:hAnsi="宋体"/>
          <w:sz w:val="24"/>
          <w:szCs w:val="24"/>
        </w:rPr>
        <w:t xml:space="preserve">-2 </w:t>
      </w:r>
      <w:r>
        <w:rPr>
          <w:rFonts w:ascii="宋体" w:eastAsia="宋体" w:hAnsi="宋体" w:hint="eastAsia"/>
          <w:sz w:val="24"/>
          <w:szCs w:val="24"/>
        </w:rPr>
        <w:t>用户登录流程图</w:t>
      </w:r>
    </w:p>
    <w:p w14:paraId="0D3B6974" w14:textId="77777777" w:rsidR="000F00D1" w:rsidRDefault="00000000">
      <w:pPr>
        <w:ind w:firstLineChars="200" w:firstLine="480"/>
      </w:pPr>
      <w:r>
        <w:rPr>
          <w:rFonts w:hint="eastAsia"/>
        </w:rPr>
        <w:t>系统提供用户登录注册功能，在主界面用户可通过输入正确的用户名、密码以及验证码进行登录。</w:t>
      </w:r>
    </w:p>
    <w:p w14:paraId="3B494BB3" w14:textId="77777777" w:rsidR="000F00D1" w:rsidRDefault="00000000">
      <w:pPr>
        <w:ind w:firstLineChars="200" w:firstLine="480"/>
      </w:pPr>
      <w:r>
        <w:rPr>
          <w:rFonts w:hint="eastAsia"/>
        </w:rPr>
        <w:t>同时在登陆界面提供注册接口，用户可通过填写不重复的用户名、合理的密码、手</w:t>
      </w:r>
      <w:r>
        <w:rPr>
          <w:rFonts w:hint="eastAsia"/>
        </w:rPr>
        <w:lastRenderedPageBreak/>
        <w:t>机号以及邮箱进行注册，在填写邮箱或手机号之后会提供向用户发送验证码，在验证通过后即可完成注册。</w:t>
      </w:r>
    </w:p>
    <w:p w14:paraId="05E9F396" w14:textId="77777777" w:rsidR="000F00D1" w:rsidRDefault="00000000">
      <w:pPr>
        <w:pStyle w:val="3"/>
      </w:pPr>
      <w:bookmarkStart w:id="32" w:name="_Toc121087771"/>
      <w:r>
        <w:rPr>
          <w:rFonts w:hint="eastAsia"/>
        </w:rPr>
        <w:t>3</w:t>
      </w:r>
      <w:r>
        <w:t>.1.2</w:t>
      </w:r>
      <w:r>
        <w:rPr>
          <w:rFonts w:hint="eastAsia"/>
        </w:rPr>
        <w:t>气象预测功能</w:t>
      </w:r>
      <w:bookmarkEnd w:id="32"/>
    </w:p>
    <w:p w14:paraId="7B3287FF" w14:textId="77777777" w:rsidR="000F00D1" w:rsidRDefault="00000000">
      <w:pPr>
        <w:ind w:firstLineChars="200" w:firstLine="480"/>
      </w:pPr>
      <w:r>
        <w:rPr>
          <w:rFonts w:hint="eastAsia"/>
        </w:rPr>
        <w:t>在用户登录成功之后，用户可进入主界面，主界面包含气象预测功能。根据用户所在地，系统会显示最近机场的气象，包括降水率，当前气温风向等。而后，用户可选择起降机场以及起降航班，届时起降机场的气象信息将会一并显示。</w:t>
      </w:r>
    </w:p>
    <w:p w14:paraId="5C983EEA" w14:textId="2210B5B6" w:rsidR="000F00D1" w:rsidRDefault="00000000">
      <w:pPr>
        <w:pStyle w:val="3"/>
      </w:pPr>
      <w:bookmarkStart w:id="33" w:name="_Toc121087772"/>
      <w:r>
        <w:rPr>
          <w:rFonts w:hint="eastAsia"/>
        </w:rPr>
        <w:t>3</w:t>
      </w:r>
      <w:r>
        <w:t>.1.3</w:t>
      </w:r>
      <w:r>
        <w:rPr>
          <w:rFonts w:hint="eastAsia"/>
        </w:rPr>
        <w:t>航班延误预测功能</w:t>
      </w:r>
      <w:bookmarkEnd w:id="33"/>
    </w:p>
    <w:p w14:paraId="4A50E242" w14:textId="77777777" w:rsidR="007C68D0" w:rsidRDefault="00565904" w:rsidP="00824B91">
      <w:ins w:id="34" w:author="8618609379213" w:date="2022-12-04T16:11:00Z">
        <w:r>
          <w:rPr>
            <w:noProof/>
          </w:rPr>
          <w:drawing>
            <wp:inline distT="0" distB="0" distL="114300" distR="114300" wp14:anchorId="3FC07973" wp14:editId="7BE24D08">
              <wp:extent cx="6543955" cy="80772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6544883" cy="807835"/>
                      </a:xfrm>
                      <a:prstGeom prst="rect">
                        <a:avLst/>
                      </a:prstGeom>
                    </pic:spPr>
                  </pic:pic>
                </a:graphicData>
              </a:graphic>
            </wp:inline>
          </w:drawing>
        </w:r>
      </w:ins>
    </w:p>
    <w:p w14:paraId="7617DEDB" w14:textId="392C0544" w:rsidR="00565904" w:rsidRPr="007C68D0" w:rsidRDefault="007C68D0" w:rsidP="007C68D0">
      <w:pPr>
        <w:pStyle w:val="afc"/>
        <w:jc w:val="center"/>
        <w:rPr>
          <w:rFonts w:ascii="宋体" w:eastAsia="宋体" w:hAnsi="宋体"/>
          <w:sz w:val="24"/>
          <w:szCs w:val="24"/>
        </w:rPr>
      </w:pPr>
      <w:r w:rsidRPr="007C68D0">
        <w:rPr>
          <w:rFonts w:ascii="宋体" w:eastAsia="宋体" w:hAnsi="宋体"/>
          <w:sz w:val="24"/>
          <w:szCs w:val="24"/>
        </w:rPr>
        <w:t>图</w:t>
      </w:r>
      <w:r w:rsidRPr="007C68D0">
        <w:rPr>
          <w:rFonts w:ascii="宋体" w:eastAsia="宋体" w:hAnsi="宋体" w:hint="eastAsia"/>
          <w:sz w:val="24"/>
          <w:szCs w:val="24"/>
        </w:rPr>
        <w:t>3</w:t>
      </w:r>
      <w:r w:rsidRPr="007C68D0">
        <w:rPr>
          <w:rFonts w:ascii="宋体" w:eastAsia="宋体" w:hAnsi="宋体"/>
          <w:sz w:val="24"/>
          <w:szCs w:val="24"/>
        </w:rPr>
        <w:t xml:space="preserve">-3 </w:t>
      </w:r>
      <w:r w:rsidRPr="007C68D0">
        <w:rPr>
          <w:rFonts w:ascii="宋体" w:eastAsia="宋体" w:hAnsi="宋体" w:hint="eastAsia"/>
          <w:sz w:val="24"/>
          <w:szCs w:val="24"/>
        </w:rPr>
        <w:t>航班延误预测流程图</w:t>
      </w:r>
    </w:p>
    <w:p w14:paraId="57B28BD2" w14:textId="77777777" w:rsidR="000F00D1" w:rsidRDefault="00000000">
      <w:pPr>
        <w:ind w:firstLineChars="200" w:firstLine="480"/>
      </w:pPr>
      <w:r>
        <w:rPr>
          <w:rFonts w:hint="eastAsia"/>
        </w:rPr>
        <w:t>在用户登录成功之后，用户可进入主界面，主界面包含航班延误预测功能。根据用户所在地，系统会显示最近机场的延误信息，包括延误率，航班取消率等。而后，用户可选择起降机场以及起降航班，届时起降机场的航班延误信息将会一并显示。同时结合之前给出的气象信息进行航班延误预测，以及气象预测。系统会给出用户所选航班的延误预测，包括取消率、延误率、延误时长，提示用户是否需要进行额外计划的准备。</w:t>
      </w:r>
    </w:p>
    <w:p w14:paraId="4B6E4F22" w14:textId="79932094" w:rsidR="000F00D1" w:rsidRDefault="00306A6B" w:rsidP="00565904">
      <w:pPr>
        <w:pStyle w:val="2"/>
      </w:pPr>
      <w:bookmarkStart w:id="35" w:name="_Toc121087773"/>
      <w:r>
        <w:rPr>
          <w:rFonts w:hint="eastAsia"/>
        </w:rPr>
        <w:t>非功能性需求</w:t>
      </w:r>
      <w:bookmarkEnd w:id="35"/>
    </w:p>
    <w:p w14:paraId="2480515D" w14:textId="7E251C9B" w:rsidR="00565904" w:rsidRPr="00306A6B" w:rsidRDefault="00306A6B" w:rsidP="00565904">
      <w:pPr>
        <w:pStyle w:val="3"/>
        <w:numPr>
          <w:ilvl w:val="2"/>
          <w:numId w:val="1"/>
        </w:numPr>
      </w:pPr>
      <w:bookmarkStart w:id="36" w:name="_Toc121087774"/>
      <w:r w:rsidRPr="00306A6B">
        <w:rPr>
          <w:rFonts w:hint="eastAsia"/>
        </w:rPr>
        <w:t>数据的准确性</w:t>
      </w:r>
      <w:bookmarkEnd w:id="36"/>
    </w:p>
    <w:p w14:paraId="38961664" w14:textId="185C7DCA" w:rsidR="000F00D1" w:rsidRDefault="00000000">
      <w:pPr>
        <w:ind w:firstLineChars="200" w:firstLine="480"/>
      </w:pPr>
      <w:r>
        <w:rPr>
          <w:rFonts w:hint="eastAsia"/>
        </w:rPr>
        <w:t>航班及机场的数据来源应采用中国民航局公布的官方数据，同时应该结合气象局最新预测信息，实时与气象预测结果相结合得出恰当结果。同时在系统运行期间应尽快刷新数据，提供给用户最新信息。在灵敏性方面，在用户发出请求开始的</w:t>
      </w:r>
      <w:r>
        <w:rPr>
          <w:rFonts w:hint="eastAsia"/>
        </w:rPr>
        <w:t>1</w:t>
      </w:r>
      <w:r>
        <w:t>.5s</w:t>
      </w:r>
      <w:r>
        <w:rPr>
          <w:rFonts w:hint="eastAsia"/>
        </w:rPr>
        <w:t>以内，应完成所有数据的收发。</w:t>
      </w:r>
    </w:p>
    <w:p w14:paraId="70E5D4D7" w14:textId="79363286" w:rsidR="000F00D1" w:rsidRPr="00306A6B" w:rsidRDefault="00565904" w:rsidP="00565904">
      <w:pPr>
        <w:pStyle w:val="3"/>
      </w:pPr>
      <w:bookmarkStart w:id="37" w:name="_Toc121087775"/>
      <w:r>
        <w:rPr>
          <w:rFonts w:hint="eastAsia"/>
        </w:rPr>
        <w:t>3</w:t>
      </w:r>
      <w:r>
        <w:t>.2.2</w:t>
      </w:r>
      <w:r w:rsidRPr="00306A6B">
        <w:rPr>
          <w:rFonts w:hint="eastAsia"/>
        </w:rPr>
        <w:t>用户界面</w:t>
      </w:r>
      <w:bookmarkEnd w:id="37"/>
    </w:p>
    <w:p w14:paraId="3C232621" w14:textId="3D6EAC81" w:rsidR="000F00D1" w:rsidRDefault="00D36F87" w:rsidP="00D36F87">
      <w:r w:rsidRPr="00D36F87">
        <w:rPr>
          <w:rFonts w:ascii="宋体" w:hAnsi="宋体" w:hint="eastAsia"/>
        </w:rPr>
        <w:t>①</w:t>
      </w:r>
      <w:r>
        <w:rPr>
          <w:rFonts w:hint="eastAsia"/>
        </w:rPr>
        <w:t>采用</w:t>
      </w:r>
      <w:r>
        <w:rPr>
          <w:rFonts w:hint="eastAsia"/>
        </w:rPr>
        <w:t>web</w:t>
      </w:r>
      <w:r>
        <w:rPr>
          <w:rFonts w:hint="eastAsia"/>
        </w:rPr>
        <w:t>端的图形界面，对用户友好，支持多设备的输入。</w:t>
      </w:r>
    </w:p>
    <w:p w14:paraId="2B7A9ABA" w14:textId="169DDE95" w:rsidR="000F00D1" w:rsidRDefault="00D36F87" w:rsidP="00D36F87">
      <w:r w:rsidRPr="00D36F87">
        <w:rPr>
          <w:rFonts w:ascii="宋体" w:hAnsi="宋体" w:hint="eastAsia"/>
        </w:rPr>
        <w:t>②</w:t>
      </w:r>
      <w:r>
        <w:rPr>
          <w:rFonts w:hint="eastAsia"/>
        </w:rPr>
        <w:t>提供简单的错误处理</w:t>
      </w:r>
    </w:p>
    <w:p w14:paraId="198EAA23" w14:textId="4170C2F6" w:rsidR="000F00D1" w:rsidRDefault="00D36F87" w:rsidP="00D36F87">
      <w:r w:rsidRPr="00D36F87">
        <w:rPr>
          <w:rFonts w:ascii="宋体" w:hAnsi="宋体" w:hint="eastAsia"/>
        </w:rPr>
        <w:t>③</w:t>
      </w:r>
      <w:r>
        <w:rPr>
          <w:rFonts w:hint="eastAsia"/>
        </w:rPr>
        <w:t>提供信息反馈，用多种信息提示当前系统运行状态</w:t>
      </w:r>
    </w:p>
    <w:p w14:paraId="1121CF05" w14:textId="1DF43721" w:rsidR="000F00D1" w:rsidRDefault="00D36F87" w:rsidP="00D36F87">
      <w:r w:rsidRPr="00D36F87">
        <w:rPr>
          <w:rFonts w:ascii="宋体" w:hAnsi="宋体" w:hint="eastAsia"/>
        </w:rPr>
        <w:t>④</w:t>
      </w:r>
      <w:r>
        <w:rPr>
          <w:rFonts w:hint="eastAsia"/>
        </w:rPr>
        <w:t>保证操作可逆性。</w:t>
      </w:r>
    </w:p>
    <w:p w14:paraId="590F9F2C" w14:textId="2B2514AE" w:rsidR="000F00D1" w:rsidRDefault="00D36F87" w:rsidP="00D36F87">
      <w:r w:rsidRPr="00D36F87">
        <w:rPr>
          <w:rFonts w:ascii="宋体" w:hAnsi="宋体" w:hint="eastAsia"/>
        </w:rPr>
        <w:t>⑤</w:t>
      </w:r>
      <w:r>
        <w:rPr>
          <w:rFonts w:hint="eastAsia"/>
        </w:rPr>
        <w:t>以简洁明了为主</w:t>
      </w:r>
    </w:p>
    <w:p w14:paraId="475A4934" w14:textId="3B55AF0E" w:rsidR="000F00D1" w:rsidRDefault="00565904" w:rsidP="00565904">
      <w:pPr>
        <w:pStyle w:val="3"/>
      </w:pPr>
      <w:bookmarkStart w:id="38" w:name="_Toc121087776"/>
      <w:r>
        <w:rPr>
          <w:rFonts w:hint="eastAsia"/>
        </w:rPr>
        <w:lastRenderedPageBreak/>
        <w:t>3</w:t>
      </w:r>
      <w:r>
        <w:t>.2.3</w:t>
      </w:r>
      <w:r>
        <w:rPr>
          <w:rFonts w:hint="eastAsia"/>
        </w:rPr>
        <w:t>故障恢复</w:t>
      </w:r>
      <w:bookmarkEnd w:id="38"/>
    </w:p>
    <w:p w14:paraId="6DB73125" w14:textId="77777777" w:rsidR="000F00D1" w:rsidRDefault="00000000">
      <w:pPr>
        <w:ind w:firstLineChars="200" w:firstLine="480"/>
      </w:pPr>
      <w:r>
        <w:rPr>
          <w:rFonts w:hint="eastAsia"/>
        </w:rPr>
        <w:t>应该具备一定的系统故障恢复功能，保证数据的安全性和可靠性。</w:t>
      </w:r>
    </w:p>
    <w:p w14:paraId="27E54FCE" w14:textId="77777777" w:rsidR="000F00D1" w:rsidRDefault="000F00D1">
      <w:pPr>
        <w:pStyle w:val="ae"/>
        <w:jc w:val="both"/>
        <w:sectPr w:rsidR="000F00D1">
          <w:headerReference w:type="default" r:id="rId23"/>
          <w:pgSz w:w="11907" w:h="16839"/>
          <w:pgMar w:top="1701" w:right="1418" w:bottom="1418" w:left="1418" w:header="851" w:footer="992" w:gutter="0"/>
          <w:cols w:space="425"/>
          <w:docGrid w:type="lines" w:linePitch="312"/>
        </w:sectPr>
      </w:pPr>
    </w:p>
    <w:p w14:paraId="233352F3" w14:textId="77777777" w:rsidR="000F00D1" w:rsidRDefault="00000000">
      <w:pPr>
        <w:pStyle w:val="1"/>
      </w:pPr>
      <w:r>
        <w:rPr>
          <w:rFonts w:hint="eastAsia"/>
        </w:rPr>
        <w:lastRenderedPageBreak/>
        <w:t xml:space="preserve"> </w:t>
      </w:r>
      <w:bookmarkStart w:id="39" w:name="_Toc121087777"/>
      <w:r>
        <w:rPr>
          <w:rFonts w:hint="eastAsia"/>
        </w:rPr>
        <w:t>航班延误预测算法的设计实现</w:t>
      </w:r>
      <w:bookmarkEnd w:id="39"/>
    </w:p>
    <w:p w14:paraId="7EE9F2D6" w14:textId="16162899" w:rsidR="00F3343F" w:rsidRDefault="00F3343F">
      <w:pPr>
        <w:pStyle w:val="2"/>
      </w:pPr>
      <w:bookmarkStart w:id="40" w:name="_Toc121087778"/>
      <w:r>
        <w:rPr>
          <w:rFonts w:hint="eastAsia"/>
        </w:rPr>
        <w:t>数据集</w:t>
      </w:r>
      <w:bookmarkEnd w:id="40"/>
    </w:p>
    <w:p w14:paraId="6B203558" w14:textId="594E0A4F" w:rsidR="00F3343F" w:rsidRPr="00F3343F" w:rsidRDefault="00F3343F" w:rsidP="00F3343F">
      <w:pPr>
        <w:ind w:firstLine="420"/>
      </w:pPr>
      <w:r w:rsidRPr="00F3343F">
        <w:rPr>
          <w:rFonts w:hint="eastAsia"/>
        </w:rPr>
        <w:t>由于要结合航班信息和天气预测信息才可得出对航班延误状况的预测，所以我们的数据集由航班起降数据集与气象数据整合而成。</w:t>
      </w:r>
    </w:p>
    <w:p w14:paraId="03020833" w14:textId="0425C106" w:rsidR="000F00D1" w:rsidRPr="00D5180C" w:rsidRDefault="00D5180C" w:rsidP="00D5180C">
      <w:pPr>
        <w:pStyle w:val="3"/>
      </w:pPr>
      <w:bookmarkStart w:id="41" w:name="_Toc121087779"/>
      <w:r>
        <w:rPr>
          <w:rFonts w:hint="eastAsia"/>
        </w:rPr>
        <w:t>4</w:t>
      </w:r>
      <w:r>
        <w:t>.1.1</w:t>
      </w:r>
      <w:r w:rsidR="00F3343F" w:rsidRPr="00D5180C">
        <w:rPr>
          <w:rFonts w:hint="eastAsia"/>
        </w:rPr>
        <w:t>数据获取</w:t>
      </w:r>
      <w:bookmarkEnd w:id="41"/>
    </w:p>
    <w:p w14:paraId="000150CB" w14:textId="76B2081D" w:rsidR="000F00D1" w:rsidRDefault="00F3343F">
      <w:pPr>
        <w:ind w:firstLineChars="200" w:firstLine="480"/>
      </w:pPr>
      <w:r w:rsidRPr="00F3343F">
        <w:rPr>
          <w:rFonts w:hint="eastAsia"/>
        </w:rPr>
        <w:t>航班起降数据集来源于携程机票航班延误预测算法大赛数据集；气象数据来源于</w:t>
      </w:r>
      <w:r w:rsidRPr="00F3343F">
        <w:rPr>
          <w:rFonts w:hint="eastAsia"/>
        </w:rPr>
        <w:t>http://www.meteomanz.com/</w:t>
      </w:r>
      <w:r w:rsidRPr="00F3343F">
        <w:rPr>
          <w:rFonts w:hint="eastAsia"/>
        </w:rPr>
        <w:t>，我们通过</w:t>
      </w:r>
      <w:r w:rsidRPr="00F3343F">
        <w:rPr>
          <w:rFonts w:hint="eastAsia"/>
        </w:rPr>
        <w:t>BeautifulSoup</w:t>
      </w:r>
      <w:r w:rsidRPr="00F3343F">
        <w:rPr>
          <w:rFonts w:hint="eastAsia"/>
        </w:rPr>
        <w:t>类库爬取了所有地点的</w:t>
      </w:r>
      <w:r w:rsidRPr="00F3343F">
        <w:rPr>
          <w:rFonts w:hint="eastAsia"/>
        </w:rPr>
        <w:t>2015-2017</w:t>
      </w:r>
      <w:r w:rsidRPr="00F3343F">
        <w:rPr>
          <w:rFonts w:hint="eastAsia"/>
        </w:rPr>
        <w:t>年每天的气象数据</w:t>
      </w:r>
      <w:r>
        <w:rPr>
          <w:rFonts w:hint="eastAsia"/>
        </w:rPr>
        <w:t>。</w:t>
      </w:r>
    </w:p>
    <w:p w14:paraId="4D851B11" w14:textId="68D0F0BF" w:rsidR="000F00D1" w:rsidRPr="00D5180C" w:rsidRDefault="00D5180C" w:rsidP="00D5180C">
      <w:pPr>
        <w:pStyle w:val="3"/>
      </w:pPr>
      <w:bookmarkStart w:id="42" w:name="_Toc121087780"/>
      <w:r>
        <w:rPr>
          <w:rFonts w:hint="eastAsia"/>
        </w:rPr>
        <w:t>4</w:t>
      </w:r>
      <w:r>
        <w:t>.1.2</w:t>
      </w:r>
      <w:r w:rsidRPr="00D5180C">
        <w:rPr>
          <w:rFonts w:hint="eastAsia"/>
        </w:rPr>
        <w:t>数据处理</w:t>
      </w:r>
      <w:bookmarkEnd w:id="42"/>
    </w:p>
    <w:p w14:paraId="58844658" w14:textId="77777777" w:rsidR="00F3343F" w:rsidRDefault="00F3343F" w:rsidP="00F3343F">
      <w:pPr>
        <w:ind w:firstLineChars="200" w:firstLine="480"/>
      </w:pPr>
      <w:r>
        <w:rPr>
          <w:rFonts w:hint="eastAsia"/>
        </w:rPr>
        <w:t>由于在模型训练中需要输入延迟时间与两地距离，而数据集中并未直接给出这两个特征。所以我们通过：</w:t>
      </w:r>
    </w:p>
    <w:p w14:paraId="658B7628" w14:textId="77777777" w:rsidR="00F3343F" w:rsidRDefault="00F3343F" w:rsidP="00F3343F">
      <w:pPr>
        <w:ind w:firstLineChars="200" w:firstLine="480"/>
      </w:pPr>
      <w:r>
        <w:rPr>
          <w:rFonts w:hint="eastAsia"/>
        </w:rPr>
        <w:t>出发延迟时间</w:t>
      </w:r>
      <w:r>
        <w:rPr>
          <w:rFonts w:hint="eastAsia"/>
        </w:rPr>
        <w:t xml:space="preserve"> = </w:t>
      </w:r>
      <w:r>
        <w:rPr>
          <w:rFonts w:hint="eastAsia"/>
        </w:rPr>
        <w:t>实际起飞时间</w:t>
      </w:r>
      <w:r>
        <w:rPr>
          <w:rFonts w:hint="eastAsia"/>
        </w:rPr>
        <w:t xml:space="preserve"> - </w:t>
      </w:r>
      <w:r>
        <w:rPr>
          <w:rFonts w:hint="eastAsia"/>
        </w:rPr>
        <w:t>计划起飞时间</w:t>
      </w:r>
    </w:p>
    <w:p w14:paraId="3240D4B8" w14:textId="77777777" w:rsidR="00F3343F" w:rsidRDefault="00F3343F" w:rsidP="00F3343F">
      <w:pPr>
        <w:ind w:firstLineChars="200" w:firstLine="480"/>
      </w:pPr>
      <w:r>
        <w:rPr>
          <w:rFonts w:hint="eastAsia"/>
        </w:rPr>
        <w:t>到达延迟时间</w:t>
      </w:r>
      <w:r>
        <w:rPr>
          <w:rFonts w:hint="eastAsia"/>
        </w:rPr>
        <w:t xml:space="preserve"> = </w:t>
      </w:r>
      <w:r>
        <w:rPr>
          <w:rFonts w:hint="eastAsia"/>
        </w:rPr>
        <w:t>实际到达时间</w:t>
      </w:r>
      <w:r>
        <w:rPr>
          <w:rFonts w:hint="eastAsia"/>
        </w:rPr>
        <w:t xml:space="preserve"> - </w:t>
      </w:r>
      <w:r>
        <w:rPr>
          <w:rFonts w:hint="eastAsia"/>
        </w:rPr>
        <w:t>计划到达时间</w:t>
      </w:r>
    </w:p>
    <w:p w14:paraId="7C2D57CE" w14:textId="77777777" w:rsidR="00F3343F" w:rsidRDefault="00F3343F" w:rsidP="00F3343F">
      <w:pPr>
        <w:ind w:firstLineChars="200" w:firstLine="480"/>
      </w:pPr>
      <w:r>
        <w:rPr>
          <w:rFonts w:hint="eastAsia"/>
        </w:rPr>
        <w:t>来计算出延迟时间。再通过：</w:t>
      </w:r>
    </w:p>
    <w:p w14:paraId="728E662E" w14:textId="77777777" w:rsidR="00F3343F" w:rsidRDefault="00F3343F" w:rsidP="00F3343F">
      <w:pPr>
        <w:ind w:firstLineChars="200" w:firstLine="480"/>
      </w:pPr>
      <w:r>
        <w:t>d=2×6371×arccos(cos(</w:t>
      </w:r>
      <w:r>
        <w:rPr>
          <w:rFonts w:hint="eastAsia"/>
        </w:rPr>
        <w:t>纬度</w:t>
      </w:r>
      <w:r>
        <w:t>A)cos(</w:t>
      </w:r>
      <w:r>
        <w:rPr>
          <w:rFonts w:hint="eastAsia"/>
        </w:rPr>
        <w:t>纬度</w:t>
      </w:r>
      <w:r>
        <w:t>B)cos(</w:t>
      </w:r>
      <w:r>
        <w:rPr>
          <w:rFonts w:hint="eastAsia"/>
        </w:rPr>
        <w:t>经度</w:t>
      </w:r>
      <w:r>
        <w:t>A−</w:t>
      </w:r>
      <w:r>
        <w:rPr>
          <w:rFonts w:hint="eastAsia"/>
        </w:rPr>
        <w:t>经度</w:t>
      </w:r>
      <w:r>
        <w:t>B)+sin(</w:t>
      </w:r>
      <w:r>
        <w:rPr>
          <w:rFonts w:hint="eastAsia"/>
        </w:rPr>
        <w:t>纬度</w:t>
      </w:r>
      <w:r>
        <w:t>A)sin(</w:t>
      </w:r>
      <w:r>
        <w:rPr>
          <w:rFonts w:hint="eastAsia"/>
        </w:rPr>
        <w:t>纬度</w:t>
      </w:r>
      <w:r>
        <w:t>B))</w:t>
      </w:r>
    </w:p>
    <w:p w14:paraId="5BF2E5B9" w14:textId="77777777" w:rsidR="00F3343F" w:rsidRDefault="00F3343F" w:rsidP="00F3343F">
      <w:pPr>
        <w:ind w:firstLineChars="200" w:firstLine="480"/>
      </w:pPr>
      <w:r>
        <w:rPr>
          <w:rFonts w:hint="eastAsia"/>
        </w:rPr>
        <w:t>由</w:t>
      </w:r>
      <w:r>
        <w:rPr>
          <w:rFonts w:hint="eastAsia"/>
        </w:rPr>
        <w:t>A</w:t>
      </w:r>
      <w:r>
        <w:rPr>
          <w:rFonts w:hint="eastAsia"/>
        </w:rPr>
        <w:t>、</w:t>
      </w:r>
      <w:r>
        <w:rPr>
          <w:rFonts w:hint="eastAsia"/>
        </w:rPr>
        <w:t>B</w:t>
      </w:r>
      <w:r>
        <w:rPr>
          <w:rFonts w:hint="eastAsia"/>
        </w:rPr>
        <w:t>两地的经纬度计算出两地的距离。</w:t>
      </w:r>
    </w:p>
    <w:p w14:paraId="1063E385" w14:textId="77777777" w:rsidR="00F3343F" w:rsidRDefault="00F3343F" w:rsidP="00F3343F">
      <w:pPr>
        <w:ind w:firstLineChars="200" w:firstLine="480"/>
      </w:pPr>
      <w:r>
        <w:rPr>
          <w:rFonts w:hint="eastAsia"/>
        </w:rPr>
        <w:t>而为缩减数据集，我们可以删除其中不是用户待选机场的元组，再删除已经被取消的航班，这些数据与本项目无关。</w:t>
      </w:r>
    </w:p>
    <w:p w14:paraId="066C492B" w14:textId="48601060" w:rsidR="000F00D1" w:rsidRDefault="00F3343F" w:rsidP="00F3343F">
      <w:pPr>
        <w:ind w:firstLineChars="200" w:firstLine="480"/>
      </w:pPr>
      <w:r>
        <w:rPr>
          <w:rFonts w:hint="eastAsia"/>
        </w:rPr>
        <w:t>为了更直观地表现延迟程度，我们将延迟时间转化为正常、轻度、中度、严重四种延迟程度。</w:t>
      </w:r>
    </w:p>
    <w:p w14:paraId="033FB231" w14:textId="23367E39" w:rsidR="000F00D1" w:rsidRPr="00D5180C" w:rsidRDefault="00F3343F" w:rsidP="00D5180C">
      <w:pPr>
        <w:pStyle w:val="2"/>
      </w:pPr>
      <w:bookmarkStart w:id="43" w:name="_Toc121087781"/>
      <w:r w:rsidRPr="00D5180C">
        <w:rPr>
          <w:rFonts w:hint="eastAsia"/>
        </w:rPr>
        <w:t>特征工程</w:t>
      </w:r>
      <w:bookmarkEnd w:id="43"/>
    </w:p>
    <w:p w14:paraId="1CE513DA" w14:textId="34F9AC51" w:rsidR="00F3343F" w:rsidRDefault="00F3343F" w:rsidP="00F3343F">
      <w:pPr>
        <w:ind w:firstLineChars="200" w:firstLine="480"/>
      </w:pPr>
      <w:r>
        <w:rPr>
          <w:rFonts w:hint="eastAsia"/>
        </w:rPr>
        <w:t>航班延误预测数据集中有</w:t>
      </w:r>
      <w:r>
        <w:rPr>
          <w:rFonts w:hint="eastAsia"/>
        </w:rPr>
        <w:t>17</w:t>
      </w:r>
      <w:r>
        <w:rPr>
          <w:rFonts w:hint="eastAsia"/>
        </w:rPr>
        <w:t>个特征，我们可以删去不需要的特征来缩减数据集。首先删去已转化为延迟时间与两地距离的特征，如“计划起飞时间”，“计划到达时间”，“实际起飞时间”，“实际到达时间”，“出发经度”，“出发纬度”，“到达经度”，“到达纬度”。</w:t>
      </w:r>
    </w:p>
    <w:p w14:paraId="1A0F845E" w14:textId="403CADA3" w:rsidR="00F3343F" w:rsidRDefault="00F3343F" w:rsidP="00F3343F">
      <w:pPr>
        <w:ind w:firstLineChars="200" w:firstLine="480"/>
      </w:pPr>
      <w:r>
        <w:rPr>
          <w:rFonts w:hint="eastAsia"/>
        </w:rPr>
        <w:t>同时我们对用户数据进行预处理后得到了混淆矩阵，该步骤旨在对天气与航班延迟</w:t>
      </w:r>
      <w:r>
        <w:rPr>
          <w:noProof/>
        </w:rPr>
        <w:lastRenderedPageBreak/>
        <mc:AlternateContent>
          <mc:Choice Requires="wps">
            <w:drawing>
              <wp:anchor distT="0" distB="0" distL="114300" distR="114300" simplePos="0" relativeHeight="251680768" behindDoc="0" locked="0" layoutInCell="1" allowOverlap="1" wp14:anchorId="72DE2020" wp14:editId="14395D64">
                <wp:simplePos x="0" y="0"/>
                <wp:positionH relativeFrom="column">
                  <wp:posOffset>67310</wp:posOffset>
                </wp:positionH>
                <wp:positionV relativeFrom="paragraph">
                  <wp:posOffset>3675380</wp:posOffset>
                </wp:positionV>
                <wp:extent cx="5273675" cy="635"/>
                <wp:effectExtent l="0" t="0" r="0" b="0"/>
                <wp:wrapTopAndBottom/>
                <wp:docPr id="48" name="文本框 48"/>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6BB98348" w14:textId="0713B608" w:rsidR="00F3343F" w:rsidRPr="00F3343F" w:rsidRDefault="00F3343F" w:rsidP="00F3343F">
                            <w:pPr>
                              <w:pStyle w:val="afc"/>
                              <w:jc w:val="center"/>
                              <w:rPr>
                                <w:rFonts w:ascii="宋体" w:eastAsia="宋体" w:hAnsi="宋体" w:cs="Times New Roman"/>
                                <w:sz w:val="24"/>
                                <w:szCs w:val="24"/>
                              </w:rPr>
                            </w:pPr>
                            <w:r w:rsidRPr="00F3343F">
                              <w:rPr>
                                <w:rFonts w:ascii="宋体" w:eastAsia="宋体" w:hAnsi="宋体" w:hint="eastAsia"/>
                                <w:sz w:val="24"/>
                                <w:szCs w:val="24"/>
                              </w:rPr>
                              <w:t>图4</w:t>
                            </w:r>
                            <w:r w:rsidRPr="00F3343F">
                              <w:rPr>
                                <w:rFonts w:ascii="宋体" w:eastAsia="宋体" w:hAnsi="宋体"/>
                                <w:sz w:val="24"/>
                                <w:szCs w:val="2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E2020" id="文本框 48" o:spid="_x0000_s1027" type="#_x0000_t202" style="position:absolute;left:0;text-align:left;margin-left:5.3pt;margin-top:289.4pt;width:41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" stroked="f">
                <v:textbox style="mso-fit-shape-to-text:t" inset="0,0,0,0">
                  <w:txbxContent>
                    <w:p w14:paraId="6BB98348" w14:textId="0713B608" w:rsidR="00F3343F" w:rsidRPr="00F3343F" w:rsidRDefault="00F3343F" w:rsidP="00F3343F">
                      <w:pPr>
                        <w:pStyle w:val="afc"/>
                        <w:jc w:val="center"/>
                        <w:rPr>
                          <w:rFonts w:ascii="宋体" w:eastAsia="宋体" w:hAnsi="宋体" w:cs="Times New Roman"/>
                          <w:sz w:val="24"/>
                          <w:szCs w:val="24"/>
                        </w:rPr>
                      </w:pPr>
                      <w:r w:rsidRPr="00F3343F">
                        <w:rPr>
                          <w:rFonts w:ascii="宋体" w:eastAsia="宋体" w:hAnsi="宋体" w:hint="eastAsia"/>
                          <w:sz w:val="24"/>
                          <w:szCs w:val="24"/>
                        </w:rPr>
                        <w:t>图4</w:t>
                      </w:r>
                      <w:r w:rsidRPr="00F3343F">
                        <w:rPr>
                          <w:rFonts w:ascii="宋体" w:eastAsia="宋体" w:hAnsi="宋体"/>
                          <w:sz w:val="24"/>
                          <w:szCs w:val="24"/>
                        </w:rPr>
                        <w:t>-1</w:t>
                      </w:r>
                    </w:p>
                  </w:txbxContent>
                </v:textbox>
                <w10:wrap type="topAndBottom"/>
              </v:shape>
            </w:pict>
          </mc:Fallback>
        </mc:AlternateContent>
      </w:r>
      <w:ins w:id="44" w:author="韩 熔" w:date="2022-12-04T18:09:00Z">
        <w:r>
          <w:rPr>
            <w:noProof/>
          </w:rPr>
          <w:drawing>
            <wp:anchor distT="0" distB="0" distL="114300" distR="114300" simplePos="0" relativeHeight="251678720" behindDoc="0" locked="0" layoutInCell="1" allowOverlap="1" wp14:anchorId="5866261C" wp14:editId="23581287">
              <wp:simplePos x="0" y="0"/>
              <wp:positionH relativeFrom="margin">
                <wp:posOffset>67733</wp:posOffset>
              </wp:positionH>
              <wp:positionV relativeFrom="paragraph">
                <wp:posOffset>423545</wp:posOffset>
              </wp:positionV>
              <wp:extent cx="5273675" cy="3194685"/>
              <wp:effectExtent l="0" t="0" r="3175" b="571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3194685"/>
                      </a:xfrm>
                      <a:prstGeom prst="rect">
                        <a:avLst/>
                      </a:prstGeom>
                      <a:noFill/>
                    </pic:spPr>
                  </pic:pic>
                </a:graphicData>
              </a:graphic>
            </wp:anchor>
          </w:drawing>
        </w:r>
      </w:ins>
      <w:r>
        <w:rPr>
          <w:rFonts w:hint="eastAsia"/>
        </w:rPr>
        <w:t>进行相关性分析，获取并筛选出关键的气象特征，最终构建航班延迟信息的数据集。</w:t>
      </w:r>
    </w:p>
    <w:p w14:paraId="1C1A9561" w14:textId="3B241F40" w:rsidR="00D5180C" w:rsidRDefault="00D5180C" w:rsidP="00D5180C">
      <w:pPr>
        <w:pStyle w:val="2"/>
      </w:pPr>
      <w:bookmarkStart w:id="45" w:name="_Toc121087782"/>
      <w:r w:rsidRPr="00D5180C">
        <w:rPr>
          <w:rFonts w:hint="eastAsia"/>
        </w:rPr>
        <w:t>模型训练与改进</w:t>
      </w:r>
      <w:bookmarkEnd w:id="45"/>
    </w:p>
    <w:p w14:paraId="3642C01D" w14:textId="09FB2686" w:rsidR="00D5180C" w:rsidRPr="00D5180C" w:rsidRDefault="00D5180C" w:rsidP="00D5180C">
      <w:pPr>
        <w:ind w:firstLine="420"/>
      </w:pPr>
      <w:r w:rsidRPr="00D5180C">
        <w:rPr>
          <w:rFonts w:hint="eastAsia"/>
        </w:rPr>
        <w:t>数据集构建完成后，综合比较</w:t>
      </w:r>
      <w:r w:rsidRPr="00D5180C">
        <w:rPr>
          <w:rFonts w:hint="eastAsia"/>
        </w:rPr>
        <w:t>KNN</w:t>
      </w:r>
      <w:r w:rsidRPr="00D5180C">
        <w:rPr>
          <w:rFonts w:hint="eastAsia"/>
        </w:rPr>
        <w:t>、随机森林、朴素贝叶斯、</w:t>
      </w:r>
      <w:r w:rsidRPr="00D5180C">
        <w:rPr>
          <w:rFonts w:hint="eastAsia"/>
        </w:rPr>
        <w:t>XGBoost</w:t>
      </w:r>
      <w:r w:rsidRPr="00D5180C">
        <w:rPr>
          <w:rFonts w:hint="eastAsia"/>
        </w:rPr>
        <w:t>的预测效果，其中</w:t>
      </w:r>
      <w:r w:rsidRPr="00D5180C">
        <w:rPr>
          <w:rFonts w:hint="eastAsia"/>
        </w:rPr>
        <w:t>XGBoost</w:t>
      </w:r>
      <w:r w:rsidRPr="00D5180C">
        <w:rPr>
          <w:rFonts w:hint="eastAsia"/>
        </w:rPr>
        <w:t>的效果最优。于是我们决定采用</w:t>
      </w:r>
      <w:r w:rsidRPr="00D5180C">
        <w:rPr>
          <w:rFonts w:hint="eastAsia"/>
        </w:rPr>
        <w:t>XGBoost</w:t>
      </w:r>
      <w:r w:rsidRPr="00D5180C">
        <w:rPr>
          <w:rFonts w:hint="eastAsia"/>
        </w:rPr>
        <w:t>作为飞机航班延迟预测问题的处理算法</w:t>
      </w:r>
    </w:p>
    <w:p w14:paraId="6EA6126E" w14:textId="1C62C27F" w:rsidR="000F00D1" w:rsidRDefault="00000000" w:rsidP="00D5180C">
      <w:pPr>
        <w:pStyle w:val="3"/>
        <w:tabs>
          <w:tab w:val="clear" w:pos="709"/>
        </w:tabs>
      </w:pPr>
      <w:bookmarkStart w:id="46" w:name="_Toc121087783"/>
      <w:r>
        <w:t>4.</w:t>
      </w:r>
      <w:r w:rsidR="00D5180C">
        <w:t>3.1</w:t>
      </w:r>
      <w:r w:rsidR="00D5180C">
        <w:rPr>
          <w:rFonts w:hint="eastAsia"/>
        </w:rPr>
        <w:t>模型训练</w:t>
      </w:r>
      <w:bookmarkEnd w:id="46"/>
    </w:p>
    <w:p w14:paraId="337F49D1" w14:textId="56721A29" w:rsidR="000F00D1" w:rsidRDefault="00D5180C" w:rsidP="00D5180C">
      <w:pPr>
        <w:ind w:firstLineChars="200" w:firstLine="480"/>
      </w:pPr>
      <w:r w:rsidRPr="00D5180C">
        <w:rPr>
          <w:rFonts w:hint="eastAsia"/>
        </w:rPr>
        <w:t>通过调用</w:t>
      </w:r>
      <w:r w:rsidRPr="00D5180C">
        <w:rPr>
          <w:rFonts w:hint="eastAsia"/>
        </w:rPr>
        <w:t>sklearn</w:t>
      </w:r>
      <w:r w:rsidRPr="00D5180C">
        <w:rPr>
          <w:rFonts w:hint="eastAsia"/>
        </w:rPr>
        <w:t>库函数进行数据集划分、标准化处理、模型训练与预测，其中训练集与测试集的比例为</w:t>
      </w:r>
      <w:r w:rsidRPr="00D5180C">
        <w:rPr>
          <w:rFonts w:hint="eastAsia"/>
        </w:rPr>
        <w:t>9</w:t>
      </w:r>
      <w:r w:rsidRPr="00D5180C">
        <w:rPr>
          <w:rFonts w:hint="eastAsia"/>
        </w:rPr>
        <w:t>：</w:t>
      </w:r>
      <w:r w:rsidRPr="00D5180C">
        <w:rPr>
          <w:rFonts w:hint="eastAsia"/>
        </w:rPr>
        <w:t>1</w:t>
      </w:r>
      <w:r w:rsidRPr="00D5180C">
        <w:rPr>
          <w:rFonts w:hint="eastAsia"/>
        </w:rPr>
        <w:t>。</w:t>
      </w:r>
    </w:p>
    <w:p w14:paraId="353F9C89" w14:textId="782E6C09" w:rsidR="000F00D1" w:rsidRDefault="00000000">
      <w:pPr>
        <w:pStyle w:val="3"/>
      </w:pPr>
      <w:bookmarkStart w:id="47" w:name="_Toc121087784"/>
      <w:r>
        <w:rPr>
          <w:rFonts w:hint="eastAsia"/>
        </w:rPr>
        <w:t>4</w:t>
      </w:r>
      <w:r>
        <w:t>.</w:t>
      </w:r>
      <w:r w:rsidR="00D5180C">
        <w:t>3.2</w:t>
      </w:r>
      <w:r w:rsidR="00D5180C">
        <w:rPr>
          <w:rFonts w:hint="eastAsia"/>
        </w:rPr>
        <w:t>算法改进</w:t>
      </w:r>
      <w:bookmarkEnd w:id="47"/>
      <w:r w:rsidR="00D5180C">
        <w:t xml:space="preserve"> </w:t>
      </w:r>
    </w:p>
    <w:p w14:paraId="095DACEE" w14:textId="77777777" w:rsidR="00D5180C" w:rsidRDefault="00D5180C" w:rsidP="00D5180C">
      <w:pPr>
        <w:ind w:firstLine="420"/>
      </w:pPr>
      <w:r>
        <w:rPr>
          <w:rFonts w:hint="eastAsia"/>
        </w:rPr>
        <w:t>首先我们对模型进行两个阶段的调参，第一阶段</w:t>
      </w:r>
      <w:r>
        <w:rPr>
          <w:rFonts w:hint="eastAsia"/>
        </w:rPr>
        <w:t>7</w:t>
      </w:r>
      <w:r>
        <w:rPr>
          <w:rFonts w:hint="eastAsia"/>
        </w:rPr>
        <w:t>次实验确定了学习率为</w:t>
      </w:r>
      <w:r>
        <w:rPr>
          <w:rFonts w:hint="eastAsia"/>
        </w:rPr>
        <w:t>0.5</w:t>
      </w:r>
      <w:r>
        <w:rPr>
          <w:rFonts w:hint="eastAsia"/>
        </w:rPr>
        <w:t>，第二阶段</w:t>
      </w:r>
      <w:r>
        <w:rPr>
          <w:rFonts w:hint="eastAsia"/>
        </w:rPr>
        <w:t>30</w:t>
      </w:r>
      <w:r>
        <w:rPr>
          <w:rFonts w:hint="eastAsia"/>
        </w:rPr>
        <w:t>次确定了最大深度为</w:t>
      </w:r>
      <w:r>
        <w:rPr>
          <w:rFonts w:hint="eastAsia"/>
        </w:rPr>
        <w:t>7</w:t>
      </w:r>
      <w:r>
        <w:rPr>
          <w:rFonts w:hint="eastAsia"/>
        </w:rPr>
        <w:t>，最小叶子节点权值为</w:t>
      </w:r>
      <w:r>
        <w:rPr>
          <w:rFonts w:hint="eastAsia"/>
        </w:rPr>
        <w:t>6</w:t>
      </w:r>
      <w:r>
        <w:rPr>
          <w:rFonts w:hint="eastAsia"/>
        </w:rPr>
        <w:t>。</w:t>
      </w:r>
    </w:p>
    <w:p w14:paraId="69BFCA33" w14:textId="77777777" w:rsidR="00D5180C" w:rsidRDefault="00D5180C" w:rsidP="00D5180C">
      <w:pPr>
        <w:ind w:firstLine="420"/>
      </w:pPr>
      <w:r>
        <w:rPr>
          <w:rFonts w:hint="eastAsia"/>
        </w:rPr>
        <w:t>然后继续又继续尝试了其他参数的调优，将</w:t>
      </w:r>
      <w:r>
        <w:rPr>
          <w:rFonts w:hint="eastAsia"/>
        </w:rPr>
        <w:t>acc</w:t>
      </w:r>
      <w:r>
        <w:rPr>
          <w:rFonts w:hint="eastAsia"/>
        </w:rPr>
        <w:t>和</w:t>
      </w:r>
      <w:r>
        <w:rPr>
          <w:rFonts w:hint="eastAsia"/>
        </w:rPr>
        <w:t>f1</w:t>
      </w:r>
      <w:r>
        <w:rPr>
          <w:rFonts w:hint="eastAsia"/>
        </w:rPr>
        <w:t>尽可能地优化，通过</w:t>
      </w:r>
      <w:r>
        <w:rPr>
          <w:rFonts w:hint="eastAsia"/>
        </w:rPr>
        <w:t>75</w:t>
      </w:r>
      <w:r>
        <w:rPr>
          <w:rFonts w:hint="eastAsia"/>
        </w:rPr>
        <w:t>次的模型测试，花费近</w:t>
      </w:r>
      <w:r>
        <w:rPr>
          <w:rFonts w:hint="eastAsia"/>
        </w:rPr>
        <w:t>20</w:t>
      </w:r>
      <w:r>
        <w:rPr>
          <w:rFonts w:hint="eastAsia"/>
        </w:rPr>
        <w:t>个小时，最后达到</w:t>
      </w:r>
      <w:r>
        <w:rPr>
          <w:rFonts w:hint="eastAsia"/>
        </w:rPr>
        <w:t>acc</w:t>
      </w:r>
      <w:r>
        <w:rPr>
          <w:rFonts w:hint="eastAsia"/>
        </w:rPr>
        <w:t>为</w:t>
      </w:r>
      <w:r>
        <w:rPr>
          <w:rFonts w:hint="eastAsia"/>
        </w:rPr>
        <w:t>55.06%, f1score</w:t>
      </w:r>
      <w:r>
        <w:rPr>
          <w:rFonts w:hint="eastAsia"/>
        </w:rPr>
        <w:t>为</w:t>
      </w:r>
      <w:r>
        <w:rPr>
          <w:rFonts w:hint="eastAsia"/>
        </w:rPr>
        <w:t>53.397%</w:t>
      </w:r>
      <w:r>
        <w:rPr>
          <w:rFonts w:hint="eastAsia"/>
        </w:rPr>
        <w:t>。与最开始的</w:t>
      </w:r>
      <w:r>
        <w:rPr>
          <w:rFonts w:hint="eastAsia"/>
        </w:rPr>
        <w:t>acc</w:t>
      </w:r>
      <w:r>
        <w:rPr>
          <w:rFonts w:hint="eastAsia"/>
        </w:rPr>
        <w:t>为</w:t>
      </w:r>
      <w:r>
        <w:rPr>
          <w:rFonts w:hint="eastAsia"/>
        </w:rPr>
        <w:t>47.7%</w:t>
      </w:r>
      <w:r>
        <w:rPr>
          <w:rFonts w:hint="eastAsia"/>
        </w:rPr>
        <w:t>，</w:t>
      </w:r>
      <w:r>
        <w:rPr>
          <w:rFonts w:hint="eastAsia"/>
        </w:rPr>
        <w:t>f1score</w:t>
      </w:r>
      <w:r>
        <w:rPr>
          <w:rFonts w:hint="eastAsia"/>
        </w:rPr>
        <w:t>为</w:t>
      </w:r>
      <w:r>
        <w:rPr>
          <w:rFonts w:hint="eastAsia"/>
        </w:rPr>
        <w:t>42.4%</w:t>
      </w:r>
      <w:r>
        <w:rPr>
          <w:rFonts w:hint="eastAsia"/>
        </w:rPr>
        <w:t>有着较为显著的提升。</w:t>
      </w:r>
    </w:p>
    <w:p w14:paraId="646503CB" w14:textId="21667C4C" w:rsidR="000F00D1" w:rsidRDefault="00D5180C" w:rsidP="00D5180C">
      <w:r>
        <w:rPr>
          <w:rFonts w:hint="eastAsia"/>
        </w:rPr>
        <w:t>下表为调参记录。</w:t>
      </w:r>
    </w:p>
    <w:p w14:paraId="1FA036CD" w14:textId="77777777" w:rsidR="00D5180C" w:rsidRDefault="00D5180C" w:rsidP="00D5180C">
      <w:pPr>
        <w:keepNext/>
      </w:pPr>
      <w:ins w:id="48" w:author="韩 熔" w:date="2022-12-04T18:45:00Z">
        <w:r w:rsidRPr="00F05D85">
          <w:rPr>
            <w:noProof/>
          </w:rPr>
          <w:lastRenderedPageBreak/>
          <w:drawing>
            <wp:inline distT="0" distB="0" distL="0" distR="0" wp14:anchorId="7DC9037C" wp14:editId="0856DBB4">
              <wp:extent cx="5760085" cy="81470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8147050"/>
                      </a:xfrm>
                      <a:prstGeom prst="rect">
                        <a:avLst/>
                      </a:prstGeom>
                    </pic:spPr>
                  </pic:pic>
                </a:graphicData>
              </a:graphic>
            </wp:inline>
          </w:drawing>
        </w:r>
      </w:ins>
    </w:p>
    <w:p w14:paraId="73BB2B2D" w14:textId="5F82F291" w:rsidR="00D5180C" w:rsidRPr="00D5180C" w:rsidRDefault="00D5180C" w:rsidP="00D5180C">
      <w:pPr>
        <w:pStyle w:val="afc"/>
        <w:jc w:val="center"/>
        <w:rPr>
          <w:rFonts w:ascii="宋体" w:eastAsia="宋体" w:hAnsi="宋体"/>
          <w:sz w:val="24"/>
          <w:szCs w:val="24"/>
        </w:rPr>
      </w:pPr>
      <w:r w:rsidRPr="00D5180C">
        <w:rPr>
          <w:rFonts w:ascii="宋体" w:eastAsia="宋体" w:hAnsi="宋体" w:hint="eastAsia"/>
          <w:sz w:val="24"/>
          <w:szCs w:val="24"/>
        </w:rPr>
        <w:t>图4</w:t>
      </w:r>
      <w:r w:rsidRPr="00D5180C">
        <w:rPr>
          <w:rFonts w:ascii="宋体" w:eastAsia="宋体" w:hAnsi="宋体"/>
          <w:sz w:val="24"/>
          <w:szCs w:val="24"/>
        </w:rPr>
        <w:t>-2</w:t>
      </w:r>
    </w:p>
    <w:p w14:paraId="0BA7578C" w14:textId="502F51F8" w:rsidR="000F00D1" w:rsidRDefault="00000000" w:rsidP="00D5180C">
      <w:pPr>
        <w:pStyle w:val="2"/>
      </w:pPr>
      <w:bookmarkStart w:id="49" w:name="_Toc121087785"/>
      <w:r>
        <w:rPr>
          <w:rFonts w:hint="eastAsia"/>
        </w:rPr>
        <w:lastRenderedPageBreak/>
        <w:t>系统部署</w:t>
      </w:r>
      <w:bookmarkEnd w:id="49"/>
    </w:p>
    <w:p w14:paraId="3506B888" w14:textId="6F9837DA" w:rsidR="00D5180C" w:rsidRDefault="00000000" w:rsidP="00D5180C">
      <w:pPr>
        <w:ind w:firstLineChars="200" w:firstLine="480"/>
      </w:pPr>
      <w:r>
        <w:rPr>
          <w:rFonts w:hint="eastAsia"/>
        </w:rPr>
        <w:t>模型训练完成后，将其部署于</w:t>
      </w:r>
      <w:r>
        <w:rPr>
          <w:rFonts w:hint="eastAsia"/>
        </w:rPr>
        <w:t>web</w:t>
      </w:r>
      <w:r>
        <w:rPr>
          <w:rFonts w:hint="eastAsia"/>
        </w:rPr>
        <w:t>项目的后端中。该项目需要选择出发机场、到达机场、出发时间，作为模型的输入。使用模型进行预测后，在</w:t>
      </w:r>
      <w:r>
        <w:rPr>
          <w:rFonts w:hint="eastAsia"/>
        </w:rPr>
        <w:t>web</w:t>
      </w:r>
      <w:r>
        <w:rPr>
          <w:rFonts w:hint="eastAsia"/>
        </w:rPr>
        <w:t>页面中能够成功显示航班延误信息</w:t>
      </w:r>
      <w:r w:rsidR="00D5180C">
        <w:rPr>
          <w:rFonts w:hint="eastAsia"/>
        </w:rPr>
        <w:t>。</w:t>
      </w:r>
    </w:p>
    <w:p w14:paraId="23B1FC08" w14:textId="358B740A" w:rsidR="00D5180C" w:rsidRDefault="00D5180C" w:rsidP="00D5180C">
      <w:pPr>
        <w:pStyle w:val="2"/>
      </w:pPr>
      <w:bookmarkStart w:id="50" w:name="_Toc121087786"/>
      <w:r>
        <w:rPr>
          <w:rFonts w:hint="eastAsia"/>
        </w:rPr>
        <w:t>本章小结</w:t>
      </w:r>
      <w:bookmarkEnd w:id="50"/>
    </w:p>
    <w:p w14:paraId="11E7ACFC" w14:textId="19435870" w:rsidR="00D5180C" w:rsidRDefault="00D5180C" w:rsidP="00D5180C">
      <w:pPr>
        <w:ind w:firstLine="420"/>
        <w:sectPr w:rsidR="00D5180C">
          <w:headerReference w:type="default" r:id="rId26"/>
          <w:pgSz w:w="11907" w:h="16839"/>
          <w:pgMar w:top="1701" w:right="1418" w:bottom="1418" w:left="1418" w:header="851" w:footer="992" w:gutter="0"/>
          <w:cols w:space="425"/>
          <w:docGrid w:type="lines" w:linePitch="312"/>
        </w:sectPr>
      </w:pPr>
      <w:r w:rsidRPr="00D5180C">
        <w:rPr>
          <w:rFonts w:hint="eastAsia"/>
        </w:rPr>
        <w:t>本章从详细介绍了航班延误预测算法的设计与实现，并通过调参对预测效果进行了优化。</w:t>
      </w:r>
    </w:p>
    <w:p w14:paraId="7FE3FC76" w14:textId="77777777" w:rsidR="000F00D1" w:rsidRDefault="00000000">
      <w:pPr>
        <w:pStyle w:val="1"/>
      </w:pPr>
      <w:bookmarkStart w:id="51" w:name="_Toc121087787"/>
      <w:r>
        <w:rPr>
          <w:rFonts w:hint="eastAsia"/>
        </w:rPr>
        <w:lastRenderedPageBreak/>
        <w:t>航班延误预测系统的概要设计</w:t>
      </w:r>
      <w:bookmarkEnd w:id="51"/>
    </w:p>
    <w:p w14:paraId="68592E8E" w14:textId="77777777" w:rsidR="000F00D1" w:rsidRDefault="00000000">
      <w:pPr>
        <w:ind w:firstLineChars="200" w:firstLine="480"/>
      </w:pPr>
      <w:r>
        <w:rPr>
          <w:rFonts w:hint="eastAsia"/>
        </w:rPr>
        <w:t>本章将依据上文完成的需求分析对系统进行概要设计，包括系统架构设计，功能</w:t>
      </w:r>
    </w:p>
    <w:p w14:paraId="405BE8CF" w14:textId="77777777" w:rsidR="000F00D1" w:rsidRDefault="00000000">
      <w:pPr>
        <w:ind w:firstLineChars="200" w:firstLine="480"/>
      </w:pPr>
      <w:r>
        <w:rPr>
          <w:rFonts w:hint="eastAsia"/>
        </w:rPr>
        <w:t>模块设计和数据库设计。</w:t>
      </w:r>
    </w:p>
    <w:p w14:paraId="20FF2445" w14:textId="77777777" w:rsidR="000F00D1" w:rsidRDefault="00000000">
      <w:pPr>
        <w:pStyle w:val="2"/>
      </w:pPr>
      <w:bookmarkStart w:id="52" w:name="_Toc121087788"/>
      <w:r>
        <w:rPr>
          <w:rFonts w:hint="eastAsia"/>
        </w:rPr>
        <w:t>系统架构</w:t>
      </w:r>
      <w:bookmarkEnd w:id="52"/>
    </w:p>
    <w:p w14:paraId="771F2116" w14:textId="77777777" w:rsidR="000F00D1" w:rsidRDefault="00000000">
      <w:pPr>
        <w:ind w:firstLineChars="200" w:firstLine="480"/>
      </w:pPr>
      <w:r>
        <w:rPr>
          <w:rFonts w:hint="eastAsia"/>
        </w:rPr>
        <w:t>本系统分为数据采集与预处理层，数据存储层，算法层，业务层，与展示层。</w:t>
      </w:r>
    </w:p>
    <w:p w14:paraId="3A7CB02E" w14:textId="77777777" w:rsidR="007C68D0" w:rsidRDefault="00000000" w:rsidP="007C68D0">
      <w:pPr>
        <w:keepNext/>
        <w:ind w:firstLineChars="200" w:firstLine="480"/>
      </w:pPr>
      <w:r>
        <w:rPr>
          <w:noProof/>
        </w:rPr>
        <w:drawing>
          <wp:inline distT="0" distB="0" distL="0" distR="0" wp14:anchorId="3701D531" wp14:editId="5C5C7D0F">
            <wp:extent cx="5400675" cy="4667250"/>
            <wp:effectExtent l="0" t="0" r="0" b="0"/>
            <wp:docPr id="20"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0"/>
                    <pic:cNvPicPr>
                      <a:picLocks noChangeAspect="1"/>
                    </pic:cNvPicPr>
                  </pic:nvPicPr>
                  <pic:blipFill>
                    <a:blip r:embed="rId27"/>
                    <a:stretch>
                      <a:fillRect/>
                    </a:stretch>
                  </pic:blipFill>
                  <pic:spPr>
                    <a:xfrm>
                      <a:off x="0" y="0"/>
                      <a:ext cx="5400675" cy="4667250"/>
                    </a:xfrm>
                    <a:prstGeom prst="rect">
                      <a:avLst/>
                    </a:prstGeom>
                  </pic:spPr>
                </pic:pic>
              </a:graphicData>
            </a:graphic>
          </wp:inline>
        </w:drawing>
      </w:r>
    </w:p>
    <w:p w14:paraId="004547C6" w14:textId="7A106E4C" w:rsidR="000F00D1" w:rsidRPr="007C68D0" w:rsidRDefault="007C68D0" w:rsidP="007C68D0">
      <w:pPr>
        <w:pStyle w:val="afc"/>
        <w:jc w:val="center"/>
        <w:rPr>
          <w:rFonts w:ascii="宋体" w:eastAsia="宋体" w:hAnsi="宋体"/>
          <w:sz w:val="24"/>
          <w:szCs w:val="24"/>
        </w:rPr>
      </w:pPr>
      <w:r w:rsidRPr="007C68D0">
        <w:rPr>
          <w:rFonts w:ascii="宋体" w:eastAsia="宋体" w:hAnsi="宋体" w:hint="eastAsia"/>
          <w:sz w:val="24"/>
          <w:szCs w:val="24"/>
        </w:rPr>
        <w:t>图5</w:t>
      </w:r>
      <w:r w:rsidRPr="007C68D0">
        <w:rPr>
          <w:rFonts w:ascii="宋体" w:eastAsia="宋体" w:hAnsi="宋体"/>
          <w:sz w:val="24"/>
          <w:szCs w:val="24"/>
        </w:rPr>
        <w:t>-1</w:t>
      </w:r>
      <w:r>
        <w:rPr>
          <w:rFonts w:ascii="宋体" w:eastAsia="宋体" w:hAnsi="宋体"/>
          <w:sz w:val="24"/>
          <w:szCs w:val="24"/>
        </w:rPr>
        <w:t xml:space="preserve"> </w:t>
      </w:r>
      <w:r>
        <w:rPr>
          <w:rFonts w:ascii="宋体" w:eastAsia="宋体" w:hAnsi="宋体" w:hint="eastAsia"/>
          <w:sz w:val="24"/>
          <w:szCs w:val="24"/>
        </w:rPr>
        <w:t>系统总体架构图</w:t>
      </w:r>
    </w:p>
    <w:p w14:paraId="7CDF374A" w14:textId="22EB9593" w:rsidR="000F00D1" w:rsidRDefault="00000000">
      <w:pPr>
        <w:ind w:firstLineChars="200" w:firstLine="480"/>
      </w:pPr>
      <w:r>
        <w:rPr>
          <w:rFonts w:hint="eastAsia"/>
        </w:rPr>
        <w:t>如图</w:t>
      </w:r>
      <w:r w:rsidR="007C68D0">
        <w:rPr>
          <w:rFonts w:hint="eastAsia"/>
        </w:rPr>
        <w:t>5</w:t>
      </w:r>
      <w:r w:rsidR="007C68D0">
        <w:t>-1</w:t>
      </w:r>
      <w:r>
        <w:rPr>
          <w:rFonts w:hint="eastAsia"/>
        </w:rPr>
        <w:t>所示，先采集航班信息与天气信息并进行数据预处理，存入数据库。其中数据库充当连接后端与算法端的中间媒介，算法端通过训练与预测将相关值存入对应的数据库表中，然后由后端在数据库中获取。同时，</w:t>
      </w:r>
      <w:r>
        <w:rPr>
          <w:rFonts w:hint="eastAsia"/>
        </w:rPr>
        <w:t>Web</w:t>
      </w:r>
      <w:r>
        <w:rPr>
          <w:rFonts w:hint="eastAsia"/>
        </w:rPr>
        <w:t>端的请求也通过对接后端从数据库中获取对应的数据。</w:t>
      </w:r>
    </w:p>
    <w:p w14:paraId="1A591337" w14:textId="77777777" w:rsidR="000F00D1" w:rsidRDefault="00000000">
      <w:pPr>
        <w:pStyle w:val="2"/>
      </w:pPr>
      <w:bookmarkStart w:id="53" w:name="_Toc121087789"/>
      <w:r>
        <w:rPr>
          <w:rFonts w:hint="eastAsia"/>
        </w:rPr>
        <w:t>功能模块架构</w:t>
      </w:r>
      <w:bookmarkEnd w:id="53"/>
    </w:p>
    <w:p w14:paraId="6642D41C" w14:textId="1BC51316" w:rsidR="000F00D1" w:rsidRDefault="00000000">
      <w:pPr>
        <w:ind w:firstLineChars="200" w:firstLine="480"/>
      </w:pPr>
      <w:r>
        <w:rPr>
          <w:rFonts w:hint="eastAsia"/>
        </w:rPr>
        <w:lastRenderedPageBreak/>
        <w:t>如图</w:t>
      </w:r>
      <w:r w:rsidR="007C68D0">
        <w:t>5</w:t>
      </w:r>
      <w:r>
        <w:rPr>
          <w:rFonts w:hint="eastAsia"/>
        </w:rPr>
        <w:t>-2</w:t>
      </w:r>
      <w:r>
        <w:rPr>
          <w:rFonts w:hint="eastAsia"/>
        </w:rPr>
        <w:t>所示，航班延误预测系统分为数据预处理模块，模型开发与训练模块，天气及机场信息展示模块，天气预测及航班延迟预测模块，信息管理模块与交互展示模块六部分。</w:t>
      </w:r>
    </w:p>
    <w:p w14:paraId="34862AE1" w14:textId="3ED1AD46" w:rsidR="007C68D0" w:rsidRDefault="00051ABC" w:rsidP="007C68D0">
      <w:pPr>
        <w:keepNext/>
        <w:ind w:firstLineChars="200" w:firstLine="480"/>
      </w:pPr>
      <w:r>
        <w:rPr>
          <w:noProof/>
        </w:rPr>
        <w:drawing>
          <wp:inline distT="0" distB="0" distL="0" distR="0" wp14:anchorId="0CF1366B" wp14:editId="1CC14E23">
            <wp:extent cx="5400675" cy="3257550"/>
            <wp:effectExtent l="0" t="0" r="0" b="0"/>
            <wp:docPr id="15"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28"/>
                    <a:stretch>
                      <a:fillRect/>
                    </a:stretch>
                  </pic:blipFill>
                  <pic:spPr>
                    <a:xfrm>
                      <a:off x="0" y="0"/>
                      <a:ext cx="5400675" cy="3257550"/>
                    </a:xfrm>
                    <a:prstGeom prst="rect">
                      <a:avLst/>
                    </a:prstGeom>
                  </pic:spPr>
                </pic:pic>
              </a:graphicData>
            </a:graphic>
          </wp:inline>
        </w:drawing>
      </w:r>
    </w:p>
    <w:p w14:paraId="2CD019AE" w14:textId="72752FE9" w:rsidR="000F00D1" w:rsidRPr="007C68D0" w:rsidRDefault="007C68D0" w:rsidP="007C68D0">
      <w:pPr>
        <w:pStyle w:val="afc"/>
        <w:jc w:val="center"/>
        <w:rPr>
          <w:rFonts w:ascii="宋体" w:eastAsia="宋体" w:hAnsi="宋体"/>
          <w:sz w:val="24"/>
          <w:szCs w:val="24"/>
        </w:rPr>
      </w:pPr>
      <w:r w:rsidRPr="007C68D0">
        <w:rPr>
          <w:rFonts w:ascii="宋体" w:eastAsia="宋体" w:hAnsi="宋体" w:hint="eastAsia"/>
          <w:sz w:val="24"/>
          <w:szCs w:val="24"/>
        </w:rPr>
        <w:t>图5</w:t>
      </w:r>
      <w:r w:rsidRPr="007C68D0">
        <w:rPr>
          <w:rFonts w:ascii="宋体" w:eastAsia="宋体" w:hAnsi="宋体"/>
          <w:sz w:val="24"/>
          <w:szCs w:val="24"/>
        </w:rPr>
        <w:t xml:space="preserve">-2 </w:t>
      </w:r>
      <w:r w:rsidRPr="007C68D0">
        <w:rPr>
          <w:rFonts w:ascii="宋体" w:eastAsia="宋体" w:hAnsi="宋体" w:hint="eastAsia"/>
          <w:sz w:val="24"/>
          <w:szCs w:val="24"/>
        </w:rPr>
        <w:t>航班延误预测模块图</w:t>
      </w:r>
    </w:p>
    <w:p w14:paraId="4675E414" w14:textId="036B1A43" w:rsidR="000F00D1" w:rsidRDefault="00000000">
      <w:pPr>
        <w:pStyle w:val="3"/>
      </w:pPr>
      <w:bookmarkStart w:id="54" w:name="_Toc121087790"/>
      <w:r>
        <w:rPr>
          <w:rFonts w:hint="eastAsia"/>
        </w:rPr>
        <w:t>5</w:t>
      </w:r>
      <w:r>
        <w:t>.2.1</w:t>
      </w:r>
      <w:r w:rsidR="00896178">
        <w:rPr>
          <w:rFonts w:hint="eastAsia"/>
        </w:rPr>
        <w:t>用户模块</w:t>
      </w:r>
      <w:bookmarkEnd w:id="54"/>
    </w:p>
    <w:p w14:paraId="33BBB220" w14:textId="71D90098" w:rsidR="000F00D1" w:rsidRDefault="00896178">
      <w:pPr>
        <w:ind w:firstLineChars="200" w:firstLine="480"/>
      </w:pPr>
      <w:r w:rsidRPr="00896178">
        <w:rPr>
          <w:rFonts w:hint="eastAsia"/>
        </w:rPr>
        <w:t>用户模块主要用于处理用户相关操作，分为用户信息管理和用户管理两个子模块。用户信息管理中，包括用户的注册，登录，个人信息的修改等相关操作，而用户管理模块中则包括增加</w:t>
      </w:r>
      <w:r w:rsidRPr="00896178">
        <w:rPr>
          <w:rFonts w:hint="eastAsia"/>
        </w:rPr>
        <w:t>/</w:t>
      </w:r>
      <w:r w:rsidRPr="00896178">
        <w:rPr>
          <w:rFonts w:hint="eastAsia"/>
        </w:rPr>
        <w:t>删除用户，修改用户权限等相关操作</w:t>
      </w:r>
      <w:r>
        <w:rPr>
          <w:rFonts w:hint="eastAsia"/>
        </w:rPr>
        <w:t>。</w:t>
      </w:r>
    </w:p>
    <w:p w14:paraId="42AD4DD1" w14:textId="3ABAC4EC" w:rsidR="000F00D1" w:rsidRDefault="00000000">
      <w:pPr>
        <w:pStyle w:val="3"/>
      </w:pPr>
      <w:bookmarkStart w:id="55" w:name="_Toc121087791"/>
      <w:r>
        <w:rPr>
          <w:rFonts w:hint="eastAsia"/>
        </w:rPr>
        <w:t>5</w:t>
      </w:r>
      <w:r>
        <w:t>.2.2</w:t>
      </w:r>
      <w:r w:rsidR="00896178">
        <w:rPr>
          <w:rFonts w:hint="eastAsia"/>
        </w:rPr>
        <w:t>天气信息预测模块</w:t>
      </w:r>
      <w:bookmarkEnd w:id="55"/>
    </w:p>
    <w:p w14:paraId="0D8F1CC0" w14:textId="522E1414" w:rsidR="000F00D1" w:rsidRDefault="00896178">
      <w:pPr>
        <w:ind w:firstLineChars="200" w:firstLine="480"/>
      </w:pPr>
      <w:r w:rsidRPr="00896178">
        <w:rPr>
          <w:rFonts w:hint="eastAsia"/>
        </w:rPr>
        <w:t>天气信息预测模块主要包含两个部分：出发地点天气预测以及到达地点天气预测。用户选择了出行时间及地点后，系统进行预测并反馈给用户</w:t>
      </w:r>
      <w:r>
        <w:rPr>
          <w:rFonts w:hint="eastAsia"/>
        </w:rPr>
        <w:t>。</w:t>
      </w:r>
    </w:p>
    <w:p w14:paraId="4CC51BD5" w14:textId="0E3B29AB" w:rsidR="00896178" w:rsidRDefault="00896178" w:rsidP="00896178">
      <w:pPr>
        <w:pStyle w:val="2"/>
      </w:pPr>
      <w:bookmarkStart w:id="56" w:name="_Toc121087792"/>
      <w:r>
        <w:rPr>
          <w:rFonts w:hint="eastAsia"/>
        </w:rPr>
        <w:t>数据库设计</w:t>
      </w:r>
      <w:bookmarkEnd w:id="56"/>
    </w:p>
    <w:p w14:paraId="28AFF44E" w14:textId="77777777" w:rsidR="00896178" w:rsidRDefault="00896178" w:rsidP="00896178">
      <w:r>
        <w:rPr>
          <w:rFonts w:hint="eastAsia"/>
        </w:rPr>
        <w:t>本节主要介绍本系统中所用到的数据库表，并解释数据库中各实体，字段以及他们的主要含义。</w:t>
      </w:r>
    </w:p>
    <w:p w14:paraId="0EBA330E" w14:textId="3931CAC3" w:rsidR="00896178" w:rsidRDefault="00896178" w:rsidP="00896178">
      <w:r>
        <w:rPr>
          <w:rFonts w:hint="eastAsia"/>
        </w:rPr>
        <w:t>首先针对系统的功能模块设计出相关的数据库</w:t>
      </w:r>
      <w:r>
        <w:rPr>
          <w:rFonts w:hint="eastAsia"/>
        </w:rPr>
        <w:t>E-R</w:t>
      </w:r>
      <w:r>
        <w:rPr>
          <w:rFonts w:hint="eastAsia"/>
        </w:rPr>
        <w:t>图，如图</w:t>
      </w:r>
      <w:r>
        <w:rPr>
          <w:rFonts w:hint="eastAsia"/>
        </w:rPr>
        <w:t>5-3</w:t>
      </w:r>
      <w:r>
        <w:rPr>
          <w:rFonts w:hint="eastAsia"/>
        </w:rPr>
        <w:t>所示：</w:t>
      </w:r>
    </w:p>
    <w:p w14:paraId="463C6C5D" w14:textId="2864055B" w:rsidR="00896178" w:rsidRDefault="00896178" w:rsidP="00896178">
      <w:r>
        <w:rPr>
          <w:noProof/>
        </w:rPr>
        <w:lastRenderedPageBreak/>
        <w:drawing>
          <wp:inline distT="0" distB="0" distL="114300" distR="114300" wp14:anchorId="27A430CC" wp14:editId="60F0BF79">
            <wp:extent cx="5267960" cy="2816860"/>
            <wp:effectExtent l="0" t="0" r="8890"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9"/>
                    <a:stretch>
                      <a:fillRect/>
                    </a:stretch>
                  </pic:blipFill>
                  <pic:spPr>
                    <a:xfrm>
                      <a:off x="0" y="0"/>
                      <a:ext cx="5267960" cy="2816860"/>
                    </a:xfrm>
                    <a:prstGeom prst="rect">
                      <a:avLst/>
                    </a:prstGeom>
                    <a:noFill/>
                    <a:ln>
                      <a:noFill/>
                    </a:ln>
                  </pic:spPr>
                </pic:pic>
              </a:graphicData>
            </a:graphic>
          </wp:inline>
        </w:drawing>
      </w:r>
    </w:p>
    <w:p w14:paraId="202E39BF" w14:textId="6B783F50" w:rsidR="00896178" w:rsidRDefault="00896178" w:rsidP="00896178">
      <w:pPr>
        <w:jc w:val="center"/>
      </w:pPr>
      <w:r w:rsidRPr="00896178">
        <w:rPr>
          <w:rFonts w:hint="eastAsia"/>
        </w:rPr>
        <w:t>图</w:t>
      </w:r>
      <w:r w:rsidRPr="00896178">
        <w:rPr>
          <w:rFonts w:hint="eastAsia"/>
        </w:rPr>
        <w:t xml:space="preserve">5-3 </w:t>
      </w:r>
      <w:r w:rsidRPr="00896178">
        <w:rPr>
          <w:rFonts w:hint="eastAsia"/>
        </w:rPr>
        <w:t>数据库</w:t>
      </w:r>
      <w:r w:rsidRPr="00896178">
        <w:rPr>
          <w:rFonts w:hint="eastAsia"/>
        </w:rPr>
        <w:t>E-R</w:t>
      </w:r>
      <w:r w:rsidRPr="00896178">
        <w:rPr>
          <w:rFonts w:hint="eastAsia"/>
        </w:rPr>
        <w:t>图</w:t>
      </w:r>
    </w:p>
    <w:p w14:paraId="464EB2B6" w14:textId="2FBB5BAB" w:rsidR="000F00D1" w:rsidRDefault="00000000">
      <w:pPr>
        <w:pStyle w:val="3"/>
      </w:pPr>
      <w:bookmarkStart w:id="57" w:name="_Toc121087793"/>
      <w:r>
        <w:rPr>
          <w:rFonts w:hint="eastAsia"/>
        </w:rPr>
        <w:t>5</w:t>
      </w:r>
      <w:r>
        <w:t>.2.3</w:t>
      </w:r>
      <w:r w:rsidR="00896178">
        <w:rPr>
          <w:rFonts w:hint="eastAsia"/>
        </w:rPr>
        <w:t>航班延误预测模块</w:t>
      </w:r>
      <w:bookmarkEnd w:id="57"/>
    </w:p>
    <w:p w14:paraId="542ADC76" w14:textId="78BD2861" w:rsidR="000F00D1" w:rsidRDefault="00896178">
      <w:pPr>
        <w:ind w:firstLineChars="200" w:firstLine="480"/>
      </w:pPr>
      <w:r w:rsidRPr="00896178">
        <w:rPr>
          <w:rFonts w:hint="eastAsia"/>
        </w:rPr>
        <w:t>航班延误预测模块包括地图信息展示，机场信息展示，出发地延误预测，到达地延误预测四个子模块。其中地图信息展示与机场信息展示用于提供更便捷的用户使用体验。出发地</w:t>
      </w:r>
      <w:r w:rsidRPr="00896178">
        <w:rPr>
          <w:rFonts w:hint="eastAsia"/>
        </w:rPr>
        <w:t>/</w:t>
      </w:r>
      <w:r w:rsidRPr="00896178">
        <w:rPr>
          <w:rFonts w:hint="eastAsia"/>
        </w:rPr>
        <w:t>到达地延误预测用于给出用户合理建议方便用户出行</w:t>
      </w:r>
      <w:r>
        <w:rPr>
          <w:rFonts w:hint="eastAsia"/>
        </w:rPr>
        <w:t>。</w:t>
      </w:r>
    </w:p>
    <w:p w14:paraId="4E291820" w14:textId="4CCF181F" w:rsidR="000F00D1" w:rsidRDefault="00000000">
      <w:pPr>
        <w:pStyle w:val="3"/>
      </w:pPr>
      <w:bookmarkStart w:id="58" w:name="_Toc121087794"/>
      <w:r>
        <w:rPr>
          <w:rFonts w:hint="eastAsia"/>
        </w:rPr>
        <w:t>5</w:t>
      </w:r>
      <w:r>
        <w:t>.3.1</w:t>
      </w:r>
      <w:r>
        <w:rPr>
          <w:rFonts w:hint="eastAsia"/>
        </w:rPr>
        <w:t>用户表</w:t>
      </w:r>
      <w:bookmarkEnd w:id="58"/>
    </w:p>
    <w:p w14:paraId="3FDD2C16" w14:textId="7DD4E245" w:rsidR="000B5B22" w:rsidRDefault="000B5B22" w:rsidP="000B5B22">
      <w:r w:rsidRPr="000B5B22">
        <w:rPr>
          <w:rFonts w:hint="eastAsia"/>
        </w:rPr>
        <w:t>该表用于用户注册登录以及权限的获取，新注册用户默认为普通用户，管理员用户暂不可以通过注册产生，只能为系统内置的用户。</w:t>
      </w:r>
    </w:p>
    <w:p w14:paraId="198F687B" w14:textId="77777777" w:rsidR="000F00D1" w:rsidRDefault="00000000" w:rsidP="00896178">
      <w:pPr>
        <w:ind w:firstLineChars="200" w:firstLine="480"/>
        <w:jc w:val="center"/>
      </w:pPr>
      <w:r>
        <w:rPr>
          <w:rFonts w:hint="eastAsia"/>
        </w:rPr>
        <w:t>表</w:t>
      </w:r>
      <w:r>
        <w:rPr>
          <w:rFonts w:hint="eastAsia"/>
        </w:rPr>
        <w:t xml:space="preserve">5-1 </w:t>
      </w:r>
      <w:r>
        <w:rPr>
          <w:rFonts w:hint="eastAsia"/>
        </w:rPr>
        <w:t>用户表</w:t>
      </w:r>
    </w:p>
    <w:tbl>
      <w:tblPr>
        <w:tblW w:w="8755" w:type="dxa"/>
        <w:tblLayout w:type="fixed"/>
        <w:tblLook w:val="04A0" w:firstRow="1" w:lastRow="0" w:firstColumn="1" w:lastColumn="0" w:noHBand="0" w:noVBand="1"/>
      </w:tblPr>
      <w:tblGrid>
        <w:gridCol w:w="1490"/>
        <w:gridCol w:w="1843"/>
        <w:gridCol w:w="1418"/>
        <w:gridCol w:w="2445"/>
        <w:gridCol w:w="1559"/>
      </w:tblGrid>
      <w:tr w:rsidR="00896178" w14:paraId="36812F93" w14:textId="77777777" w:rsidTr="00896178">
        <w:trPr>
          <w:cantSplit/>
          <w:trHeight w:hRule="exact" w:val="510"/>
        </w:trPr>
        <w:tc>
          <w:tcPr>
            <w:tcW w:w="1490" w:type="dxa"/>
            <w:tcBorders>
              <w:top w:val="single" w:sz="12" w:space="0" w:color="auto"/>
              <w:bottom w:val="single" w:sz="6" w:space="0" w:color="auto"/>
            </w:tcBorders>
            <w:vAlign w:val="center"/>
          </w:tcPr>
          <w:p w14:paraId="2DA7FCE5" w14:textId="77777777" w:rsidR="00896178" w:rsidRDefault="00896178" w:rsidP="00896178">
            <w:pPr>
              <w:pStyle w:val="a6"/>
              <w:snapToGrid w:val="0"/>
              <w:ind w:left="25"/>
              <w:jc w:val="center"/>
              <w:rPr>
                <w:rFonts w:hAnsi="宋体"/>
                <w:sz w:val="18"/>
                <w:szCs w:val="18"/>
              </w:rPr>
            </w:pPr>
            <w:r>
              <w:rPr>
                <w:rFonts w:hAnsi="宋体" w:hint="eastAsia"/>
                <w:sz w:val="18"/>
                <w:szCs w:val="18"/>
              </w:rPr>
              <w:t>字段名</w:t>
            </w:r>
          </w:p>
        </w:tc>
        <w:tc>
          <w:tcPr>
            <w:tcW w:w="1843" w:type="dxa"/>
            <w:tcBorders>
              <w:top w:val="single" w:sz="12" w:space="0" w:color="auto"/>
              <w:left w:val="nil"/>
              <w:bottom w:val="single" w:sz="6" w:space="0" w:color="auto"/>
            </w:tcBorders>
            <w:vAlign w:val="center"/>
          </w:tcPr>
          <w:p w14:paraId="209D983D" w14:textId="77777777" w:rsidR="00896178" w:rsidRDefault="00896178" w:rsidP="00896178">
            <w:pPr>
              <w:pStyle w:val="a6"/>
              <w:snapToGrid w:val="0"/>
              <w:jc w:val="center"/>
              <w:rPr>
                <w:rFonts w:hAnsi="宋体"/>
                <w:sz w:val="18"/>
                <w:szCs w:val="18"/>
              </w:rPr>
            </w:pPr>
            <w:r>
              <w:rPr>
                <w:rFonts w:hAnsi="宋体" w:hint="eastAsia"/>
                <w:sz w:val="18"/>
                <w:szCs w:val="18"/>
              </w:rPr>
              <w:t>类型</w:t>
            </w:r>
          </w:p>
        </w:tc>
        <w:tc>
          <w:tcPr>
            <w:tcW w:w="1418" w:type="dxa"/>
            <w:tcBorders>
              <w:top w:val="single" w:sz="12" w:space="0" w:color="auto"/>
              <w:left w:val="nil"/>
              <w:bottom w:val="single" w:sz="6" w:space="0" w:color="auto"/>
            </w:tcBorders>
            <w:vAlign w:val="center"/>
          </w:tcPr>
          <w:p w14:paraId="58E614BB" w14:textId="77777777" w:rsidR="00896178" w:rsidRDefault="00896178" w:rsidP="00896178">
            <w:pPr>
              <w:pStyle w:val="a6"/>
              <w:snapToGrid w:val="0"/>
              <w:jc w:val="center"/>
              <w:rPr>
                <w:rFonts w:hAnsi="宋体"/>
                <w:sz w:val="18"/>
                <w:szCs w:val="18"/>
              </w:rPr>
            </w:pPr>
            <w:r>
              <w:rPr>
                <w:rFonts w:hAnsi="宋体" w:hint="eastAsia"/>
                <w:sz w:val="18"/>
                <w:szCs w:val="18"/>
              </w:rPr>
              <w:t>大小</w:t>
            </w:r>
          </w:p>
        </w:tc>
        <w:tc>
          <w:tcPr>
            <w:tcW w:w="2445" w:type="dxa"/>
            <w:tcBorders>
              <w:top w:val="single" w:sz="12" w:space="0" w:color="auto"/>
              <w:left w:val="nil"/>
              <w:bottom w:val="single" w:sz="6" w:space="0" w:color="auto"/>
            </w:tcBorders>
            <w:vAlign w:val="center"/>
          </w:tcPr>
          <w:p w14:paraId="0DB62919" w14:textId="49A85E04" w:rsidR="00896178" w:rsidRDefault="00896178" w:rsidP="00896178">
            <w:pPr>
              <w:pStyle w:val="a6"/>
              <w:snapToGrid w:val="0"/>
              <w:ind w:left="25"/>
              <w:jc w:val="center"/>
              <w:rPr>
                <w:rFonts w:hAnsi="宋体"/>
                <w:sz w:val="18"/>
                <w:szCs w:val="18"/>
              </w:rPr>
            </w:pPr>
            <w:r>
              <w:rPr>
                <w:rFonts w:hAnsi="宋体" w:hint="eastAsia"/>
                <w:sz w:val="18"/>
                <w:szCs w:val="18"/>
              </w:rPr>
              <w:t>描述</w:t>
            </w:r>
          </w:p>
        </w:tc>
        <w:tc>
          <w:tcPr>
            <w:tcW w:w="1559" w:type="dxa"/>
            <w:tcBorders>
              <w:top w:val="single" w:sz="12" w:space="0" w:color="auto"/>
              <w:left w:val="nil"/>
              <w:bottom w:val="single" w:sz="6" w:space="0" w:color="auto"/>
            </w:tcBorders>
            <w:vAlign w:val="center"/>
          </w:tcPr>
          <w:p w14:paraId="20534B6C" w14:textId="77777777" w:rsidR="00896178" w:rsidRDefault="00896178" w:rsidP="00896178">
            <w:pPr>
              <w:pStyle w:val="a6"/>
              <w:snapToGrid w:val="0"/>
              <w:ind w:hanging="17"/>
              <w:jc w:val="center"/>
              <w:rPr>
                <w:rFonts w:hAnsi="宋体"/>
                <w:sz w:val="18"/>
                <w:szCs w:val="18"/>
              </w:rPr>
            </w:pPr>
            <w:r>
              <w:rPr>
                <w:rFonts w:hAnsi="宋体" w:hint="eastAsia"/>
                <w:sz w:val="18"/>
                <w:szCs w:val="18"/>
              </w:rPr>
              <w:t>是否可为空</w:t>
            </w:r>
          </w:p>
        </w:tc>
      </w:tr>
      <w:tr w:rsidR="00896178" w14:paraId="67600F98" w14:textId="77777777" w:rsidTr="00896178">
        <w:trPr>
          <w:cantSplit/>
          <w:trHeight w:hRule="exact" w:val="510"/>
        </w:trPr>
        <w:tc>
          <w:tcPr>
            <w:tcW w:w="1490" w:type="dxa"/>
            <w:tcBorders>
              <w:top w:val="single" w:sz="6" w:space="0" w:color="auto"/>
              <w:bottom w:val="nil"/>
            </w:tcBorders>
            <w:vAlign w:val="center"/>
          </w:tcPr>
          <w:p w14:paraId="150ADCDE" w14:textId="77777777" w:rsidR="00896178" w:rsidRDefault="00896178" w:rsidP="00896178">
            <w:pPr>
              <w:pStyle w:val="a6"/>
              <w:snapToGrid w:val="0"/>
              <w:jc w:val="center"/>
              <w:rPr>
                <w:rFonts w:hAnsi="宋体"/>
                <w:sz w:val="18"/>
                <w:szCs w:val="18"/>
              </w:rPr>
            </w:pPr>
            <w:r>
              <w:rPr>
                <w:rFonts w:hAnsi="宋体" w:hint="eastAsia"/>
                <w:sz w:val="18"/>
                <w:szCs w:val="18"/>
              </w:rPr>
              <w:t>userId</w:t>
            </w:r>
          </w:p>
        </w:tc>
        <w:tc>
          <w:tcPr>
            <w:tcW w:w="1843" w:type="dxa"/>
            <w:tcBorders>
              <w:top w:val="single" w:sz="6" w:space="0" w:color="auto"/>
              <w:left w:val="nil"/>
              <w:bottom w:val="nil"/>
            </w:tcBorders>
            <w:vAlign w:val="center"/>
          </w:tcPr>
          <w:p w14:paraId="5CC7E88B" w14:textId="77777777" w:rsidR="00896178" w:rsidRDefault="00896178" w:rsidP="00896178">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single" w:sz="6" w:space="0" w:color="auto"/>
              <w:left w:val="nil"/>
              <w:bottom w:val="nil"/>
            </w:tcBorders>
            <w:vAlign w:val="center"/>
          </w:tcPr>
          <w:p w14:paraId="7C3109AA" w14:textId="77777777" w:rsidR="00896178" w:rsidRDefault="00896178" w:rsidP="00896178">
            <w:pPr>
              <w:pStyle w:val="a6"/>
              <w:snapToGrid w:val="0"/>
              <w:jc w:val="center"/>
              <w:rPr>
                <w:rFonts w:hAnsi="宋体"/>
                <w:sz w:val="18"/>
                <w:szCs w:val="18"/>
              </w:rPr>
            </w:pPr>
            <w:r>
              <w:rPr>
                <w:rFonts w:hAnsi="宋体"/>
                <w:sz w:val="18"/>
                <w:szCs w:val="18"/>
              </w:rPr>
              <w:t>10</w:t>
            </w:r>
          </w:p>
        </w:tc>
        <w:tc>
          <w:tcPr>
            <w:tcW w:w="2445" w:type="dxa"/>
            <w:tcBorders>
              <w:top w:val="single" w:sz="6" w:space="0" w:color="auto"/>
              <w:left w:val="nil"/>
              <w:bottom w:val="nil"/>
            </w:tcBorders>
            <w:vAlign w:val="center"/>
          </w:tcPr>
          <w:p w14:paraId="004CB18D" w14:textId="317F711C" w:rsidR="00896178" w:rsidRDefault="00896178" w:rsidP="00896178">
            <w:pPr>
              <w:pStyle w:val="a6"/>
              <w:snapToGrid w:val="0"/>
              <w:jc w:val="center"/>
              <w:rPr>
                <w:rFonts w:hAnsi="宋体"/>
                <w:sz w:val="18"/>
                <w:szCs w:val="18"/>
              </w:rPr>
            </w:pPr>
            <w:r>
              <w:rPr>
                <w:rFonts w:hAnsi="宋体" w:hint="eastAsia"/>
                <w:sz w:val="18"/>
                <w:szCs w:val="18"/>
              </w:rPr>
              <w:t>用户的唯一ID</w:t>
            </w:r>
          </w:p>
        </w:tc>
        <w:tc>
          <w:tcPr>
            <w:tcW w:w="1559" w:type="dxa"/>
            <w:tcBorders>
              <w:top w:val="single" w:sz="6" w:space="0" w:color="auto"/>
              <w:left w:val="nil"/>
              <w:bottom w:val="nil"/>
            </w:tcBorders>
            <w:vAlign w:val="center"/>
          </w:tcPr>
          <w:p w14:paraId="19442C31" w14:textId="77777777" w:rsidR="00896178" w:rsidRDefault="00896178" w:rsidP="00896178">
            <w:pPr>
              <w:pStyle w:val="a6"/>
              <w:snapToGrid w:val="0"/>
              <w:jc w:val="center"/>
              <w:rPr>
                <w:rFonts w:hAnsi="宋体"/>
                <w:sz w:val="18"/>
                <w:szCs w:val="18"/>
              </w:rPr>
            </w:pPr>
            <w:r>
              <w:rPr>
                <w:rFonts w:hAnsi="宋体" w:hint="eastAsia"/>
                <w:sz w:val="18"/>
                <w:szCs w:val="18"/>
              </w:rPr>
              <w:t>否</w:t>
            </w:r>
          </w:p>
        </w:tc>
      </w:tr>
      <w:tr w:rsidR="00896178" w14:paraId="438CE2AE" w14:textId="77777777" w:rsidTr="00896178">
        <w:trPr>
          <w:cantSplit/>
          <w:trHeight w:hRule="exact" w:val="510"/>
        </w:trPr>
        <w:tc>
          <w:tcPr>
            <w:tcW w:w="1490" w:type="dxa"/>
            <w:tcBorders>
              <w:top w:val="nil"/>
              <w:bottom w:val="nil"/>
            </w:tcBorders>
            <w:vAlign w:val="center"/>
          </w:tcPr>
          <w:p w14:paraId="6B43207A" w14:textId="77777777" w:rsidR="00896178" w:rsidRDefault="00896178" w:rsidP="00896178">
            <w:pPr>
              <w:pStyle w:val="a6"/>
              <w:snapToGrid w:val="0"/>
              <w:jc w:val="center"/>
              <w:rPr>
                <w:rFonts w:hAnsi="宋体"/>
                <w:sz w:val="18"/>
                <w:szCs w:val="18"/>
              </w:rPr>
            </w:pPr>
            <w:r>
              <w:rPr>
                <w:rFonts w:hAnsi="宋体" w:hint="eastAsia"/>
                <w:sz w:val="18"/>
                <w:szCs w:val="18"/>
              </w:rPr>
              <w:t>password</w:t>
            </w:r>
          </w:p>
        </w:tc>
        <w:tc>
          <w:tcPr>
            <w:tcW w:w="1843" w:type="dxa"/>
            <w:tcBorders>
              <w:top w:val="nil"/>
              <w:left w:val="nil"/>
              <w:bottom w:val="nil"/>
            </w:tcBorders>
            <w:vAlign w:val="center"/>
          </w:tcPr>
          <w:p w14:paraId="0941C7B5" w14:textId="77777777" w:rsidR="00896178" w:rsidRDefault="00896178" w:rsidP="00896178">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nil"/>
              <w:left w:val="nil"/>
              <w:bottom w:val="nil"/>
            </w:tcBorders>
            <w:vAlign w:val="center"/>
          </w:tcPr>
          <w:p w14:paraId="3B972712" w14:textId="77777777" w:rsidR="00896178" w:rsidRDefault="00896178" w:rsidP="00896178">
            <w:pPr>
              <w:pStyle w:val="a6"/>
              <w:snapToGrid w:val="0"/>
              <w:jc w:val="center"/>
              <w:rPr>
                <w:rFonts w:hAnsi="宋体"/>
                <w:sz w:val="18"/>
                <w:szCs w:val="18"/>
              </w:rPr>
            </w:pPr>
            <w:r>
              <w:rPr>
                <w:rFonts w:hAnsi="宋体"/>
                <w:sz w:val="18"/>
                <w:szCs w:val="18"/>
              </w:rPr>
              <w:t>1</w:t>
            </w:r>
            <w:r>
              <w:rPr>
                <w:rFonts w:hAnsi="宋体" w:hint="eastAsia"/>
                <w:sz w:val="18"/>
                <w:szCs w:val="18"/>
              </w:rPr>
              <w:t>8</w:t>
            </w:r>
          </w:p>
        </w:tc>
        <w:tc>
          <w:tcPr>
            <w:tcW w:w="2445" w:type="dxa"/>
            <w:tcBorders>
              <w:top w:val="nil"/>
              <w:left w:val="nil"/>
              <w:bottom w:val="nil"/>
            </w:tcBorders>
            <w:vAlign w:val="center"/>
          </w:tcPr>
          <w:p w14:paraId="30C2BFD9" w14:textId="3A32DD62" w:rsidR="00896178" w:rsidRDefault="00896178" w:rsidP="00896178">
            <w:pPr>
              <w:pStyle w:val="a6"/>
              <w:snapToGrid w:val="0"/>
              <w:jc w:val="center"/>
              <w:rPr>
                <w:rFonts w:hAnsi="宋体"/>
                <w:sz w:val="18"/>
                <w:szCs w:val="18"/>
              </w:rPr>
            </w:pPr>
            <w:r>
              <w:rPr>
                <w:rFonts w:hAnsi="宋体" w:hint="eastAsia"/>
                <w:sz w:val="18"/>
                <w:szCs w:val="18"/>
              </w:rPr>
              <w:t>用户密码</w:t>
            </w:r>
          </w:p>
        </w:tc>
        <w:tc>
          <w:tcPr>
            <w:tcW w:w="1559" w:type="dxa"/>
            <w:tcBorders>
              <w:top w:val="nil"/>
              <w:left w:val="nil"/>
              <w:bottom w:val="nil"/>
            </w:tcBorders>
            <w:vAlign w:val="center"/>
          </w:tcPr>
          <w:p w14:paraId="3A46A74C" w14:textId="77777777" w:rsidR="00896178" w:rsidRDefault="00896178" w:rsidP="00896178">
            <w:pPr>
              <w:pStyle w:val="a6"/>
              <w:snapToGrid w:val="0"/>
              <w:jc w:val="center"/>
              <w:rPr>
                <w:rFonts w:hAnsi="宋体"/>
                <w:sz w:val="18"/>
                <w:szCs w:val="18"/>
              </w:rPr>
            </w:pPr>
            <w:r>
              <w:rPr>
                <w:rFonts w:hAnsi="宋体" w:hint="eastAsia"/>
                <w:sz w:val="18"/>
                <w:szCs w:val="18"/>
              </w:rPr>
              <w:t>否</w:t>
            </w:r>
          </w:p>
        </w:tc>
      </w:tr>
      <w:tr w:rsidR="00896178" w14:paraId="23F45F96" w14:textId="77777777" w:rsidTr="00896178">
        <w:trPr>
          <w:cantSplit/>
          <w:trHeight w:hRule="exact" w:val="510"/>
        </w:trPr>
        <w:tc>
          <w:tcPr>
            <w:tcW w:w="1490" w:type="dxa"/>
            <w:tcBorders>
              <w:top w:val="nil"/>
              <w:bottom w:val="single" w:sz="12" w:space="0" w:color="auto"/>
            </w:tcBorders>
            <w:vAlign w:val="center"/>
          </w:tcPr>
          <w:p w14:paraId="0EE0FF69" w14:textId="77777777" w:rsidR="00896178" w:rsidRDefault="00896178" w:rsidP="00896178">
            <w:pPr>
              <w:pStyle w:val="a6"/>
              <w:snapToGrid w:val="0"/>
              <w:jc w:val="center"/>
              <w:rPr>
                <w:rFonts w:hAnsi="宋体"/>
                <w:sz w:val="18"/>
                <w:szCs w:val="18"/>
              </w:rPr>
            </w:pPr>
            <w:r>
              <w:rPr>
                <w:rFonts w:hAnsi="宋体" w:hint="eastAsia"/>
                <w:sz w:val="18"/>
                <w:szCs w:val="18"/>
              </w:rPr>
              <w:t>isAdmin</w:t>
            </w:r>
          </w:p>
        </w:tc>
        <w:tc>
          <w:tcPr>
            <w:tcW w:w="1843" w:type="dxa"/>
            <w:tcBorders>
              <w:top w:val="nil"/>
              <w:left w:val="nil"/>
              <w:bottom w:val="single" w:sz="12" w:space="0" w:color="auto"/>
            </w:tcBorders>
            <w:vAlign w:val="center"/>
          </w:tcPr>
          <w:p w14:paraId="68B31C95" w14:textId="77777777" w:rsidR="00896178" w:rsidRDefault="00896178" w:rsidP="00896178">
            <w:pPr>
              <w:pStyle w:val="a6"/>
              <w:snapToGrid w:val="0"/>
              <w:ind w:left="17" w:hanging="17"/>
              <w:jc w:val="center"/>
              <w:rPr>
                <w:rFonts w:hAnsi="宋体"/>
                <w:sz w:val="18"/>
                <w:szCs w:val="18"/>
              </w:rPr>
            </w:pPr>
            <w:r>
              <w:rPr>
                <w:rFonts w:hAnsi="宋体" w:hint="eastAsia"/>
                <w:sz w:val="18"/>
                <w:szCs w:val="18"/>
              </w:rPr>
              <w:t>int</w:t>
            </w:r>
          </w:p>
        </w:tc>
        <w:tc>
          <w:tcPr>
            <w:tcW w:w="1418" w:type="dxa"/>
            <w:tcBorders>
              <w:top w:val="nil"/>
              <w:left w:val="nil"/>
              <w:bottom w:val="single" w:sz="12" w:space="0" w:color="auto"/>
            </w:tcBorders>
            <w:vAlign w:val="center"/>
          </w:tcPr>
          <w:p w14:paraId="3A5C7E3C" w14:textId="77777777" w:rsidR="00896178" w:rsidRDefault="00896178" w:rsidP="00896178">
            <w:pPr>
              <w:pStyle w:val="a6"/>
              <w:snapToGrid w:val="0"/>
              <w:jc w:val="center"/>
              <w:rPr>
                <w:rFonts w:hAnsi="宋体"/>
                <w:sz w:val="18"/>
                <w:szCs w:val="18"/>
              </w:rPr>
            </w:pPr>
            <w:r>
              <w:rPr>
                <w:rFonts w:hAnsi="宋体"/>
                <w:sz w:val="18"/>
                <w:szCs w:val="18"/>
              </w:rPr>
              <w:t>1</w:t>
            </w:r>
            <w:r>
              <w:rPr>
                <w:rFonts w:hAnsi="宋体" w:hint="eastAsia"/>
                <w:sz w:val="18"/>
                <w:szCs w:val="18"/>
              </w:rPr>
              <w:t>1</w:t>
            </w:r>
          </w:p>
        </w:tc>
        <w:tc>
          <w:tcPr>
            <w:tcW w:w="2445" w:type="dxa"/>
            <w:tcBorders>
              <w:top w:val="nil"/>
              <w:left w:val="nil"/>
              <w:bottom w:val="single" w:sz="12" w:space="0" w:color="auto"/>
            </w:tcBorders>
            <w:vAlign w:val="center"/>
          </w:tcPr>
          <w:p w14:paraId="0963922D" w14:textId="2C875672" w:rsidR="00896178" w:rsidRDefault="00896178" w:rsidP="00896178">
            <w:pPr>
              <w:pStyle w:val="a6"/>
              <w:snapToGrid w:val="0"/>
              <w:jc w:val="center"/>
              <w:rPr>
                <w:rFonts w:hAnsi="宋体"/>
                <w:sz w:val="18"/>
                <w:szCs w:val="18"/>
              </w:rPr>
            </w:pPr>
            <w:r>
              <w:rPr>
                <w:rFonts w:hAnsi="宋体" w:hint="eastAsia"/>
                <w:sz w:val="18"/>
                <w:szCs w:val="18"/>
              </w:rPr>
              <w:t>区别用户是否为管理员</w:t>
            </w:r>
          </w:p>
        </w:tc>
        <w:tc>
          <w:tcPr>
            <w:tcW w:w="1559" w:type="dxa"/>
            <w:tcBorders>
              <w:top w:val="nil"/>
              <w:left w:val="nil"/>
              <w:bottom w:val="single" w:sz="12" w:space="0" w:color="auto"/>
            </w:tcBorders>
            <w:vAlign w:val="center"/>
          </w:tcPr>
          <w:p w14:paraId="4BEB7BAC" w14:textId="77777777" w:rsidR="00896178" w:rsidRDefault="00896178" w:rsidP="00896178">
            <w:pPr>
              <w:pStyle w:val="a6"/>
              <w:snapToGrid w:val="0"/>
              <w:jc w:val="center"/>
              <w:rPr>
                <w:rFonts w:hAnsi="宋体"/>
                <w:sz w:val="18"/>
                <w:szCs w:val="18"/>
              </w:rPr>
            </w:pPr>
            <w:r>
              <w:rPr>
                <w:rFonts w:hAnsi="宋体" w:hint="eastAsia"/>
                <w:sz w:val="18"/>
                <w:szCs w:val="18"/>
              </w:rPr>
              <w:t>否</w:t>
            </w:r>
          </w:p>
        </w:tc>
      </w:tr>
    </w:tbl>
    <w:p w14:paraId="7103B8C2" w14:textId="0D267B61" w:rsidR="000F00D1" w:rsidRDefault="00000000">
      <w:pPr>
        <w:pStyle w:val="3"/>
        <w:ind w:left="0" w:firstLine="0"/>
      </w:pPr>
      <w:bookmarkStart w:id="59" w:name="_Toc121087795"/>
      <w:r>
        <w:rPr>
          <w:rFonts w:hint="eastAsia"/>
        </w:rPr>
        <w:t>5</w:t>
      </w:r>
      <w:r>
        <w:t>.3.2</w:t>
      </w:r>
      <w:r>
        <w:rPr>
          <w:rFonts w:hint="eastAsia"/>
        </w:rPr>
        <w:t>航线表</w:t>
      </w:r>
      <w:bookmarkEnd w:id="59"/>
    </w:p>
    <w:p w14:paraId="7DA0BFA3" w14:textId="24BAB477" w:rsidR="000B5B22" w:rsidRDefault="000B5B22" w:rsidP="000B5B22">
      <w:r w:rsidRPr="000B5B22">
        <w:rPr>
          <w:rFonts w:hint="eastAsia"/>
        </w:rPr>
        <w:t>该表用于存放航线的基本信息，包括航线内容以及相关编号</w:t>
      </w:r>
    </w:p>
    <w:p w14:paraId="4F413DB1" w14:textId="77777777" w:rsidR="00252106" w:rsidRDefault="00252106">
      <w:pPr>
        <w:ind w:firstLineChars="200" w:firstLine="480"/>
        <w:jc w:val="center"/>
      </w:pPr>
    </w:p>
    <w:p w14:paraId="3818994B" w14:textId="77777777" w:rsidR="00252106" w:rsidRDefault="00252106">
      <w:pPr>
        <w:ind w:firstLineChars="200" w:firstLine="480"/>
        <w:jc w:val="center"/>
      </w:pPr>
    </w:p>
    <w:p w14:paraId="34596EF8" w14:textId="22BDAA10" w:rsidR="00252106" w:rsidRDefault="00000000" w:rsidP="00252106">
      <w:pPr>
        <w:ind w:firstLineChars="200" w:firstLine="480"/>
        <w:jc w:val="center"/>
      </w:pPr>
      <w:r>
        <w:rPr>
          <w:rFonts w:hint="eastAsia"/>
        </w:rPr>
        <w:lastRenderedPageBreak/>
        <w:t>表</w:t>
      </w:r>
      <w:r>
        <w:rPr>
          <w:rFonts w:hint="eastAsia"/>
        </w:rPr>
        <w:t xml:space="preserve">5-2 </w:t>
      </w:r>
      <w:r>
        <w:rPr>
          <w:rFonts w:hint="eastAsia"/>
        </w:rPr>
        <w:t>航线表</w:t>
      </w:r>
    </w:p>
    <w:tbl>
      <w:tblPr>
        <w:tblW w:w="8755" w:type="dxa"/>
        <w:tblInd w:w="319" w:type="dxa"/>
        <w:tblLayout w:type="fixed"/>
        <w:tblLook w:val="04A0" w:firstRow="1" w:lastRow="0" w:firstColumn="1" w:lastColumn="0" w:noHBand="0" w:noVBand="1"/>
      </w:tblPr>
      <w:tblGrid>
        <w:gridCol w:w="1490"/>
        <w:gridCol w:w="1843"/>
        <w:gridCol w:w="1418"/>
        <w:gridCol w:w="2445"/>
        <w:gridCol w:w="1559"/>
      </w:tblGrid>
      <w:tr w:rsidR="000F00D1" w14:paraId="0C9D9FF9" w14:textId="77777777" w:rsidTr="00851F30">
        <w:trPr>
          <w:cantSplit/>
          <w:trHeight w:hRule="exact" w:val="510"/>
        </w:trPr>
        <w:tc>
          <w:tcPr>
            <w:tcW w:w="1490" w:type="dxa"/>
            <w:tcBorders>
              <w:top w:val="single" w:sz="12" w:space="0" w:color="auto"/>
              <w:bottom w:val="single" w:sz="6" w:space="0" w:color="auto"/>
            </w:tcBorders>
            <w:vAlign w:val="center"/>
          </w:tcPr>
          <w:p w14:paraId="79049C5E" w14:textId="77777777" w:rsidR="000F00D1" w:rsidRDefault="00000000">
            <w:pPr>
              <w:pStyle w:val="a6"/>
              <w:snapToGrid w:val="0"/>
              <w:ind w:left="25"/>
              <w:jc w:val="center"/>
              <w:rPr>
                <w:rFonts w:hAnsi="宋体"/>
                <w:sz w:val="18"/>
                <w:szCs w:val="18"/>
              </w:rPr>
            </w:pPr>
            <w:r>
              <w:rPr>
                <w:rFonts w:hAnsi="宋体" w:hint="eastAsia"/>
                <w:sz w:val="18"/>
                <w:szCs w:val="18"/>
              </w:rPr>
              <w:t>字段名</w:t>
            </w:r>
          </w:p>
        </w:tc>
        <w:tc>
          <w:tcPr>
            <w:tcW w:w="1843" w:type="dxa"/>
            <w:tcBorders>
              <w:top w:val="single" w:sz="12" w:space="0" w:color="auto"/>
              <w:left w:val="nil"/>
              <w:bottom w:val="single" w:sz="6" w:space="0" w:color="auto"/>
            </w:tcBorders>
            <w:vAlign w:val="center"/>
          </w:tcPr>
          <w:p w14:paraId="40EFC546" w14:textId="77777777" w:rsidR="000F00D1" w:rsidRDefault="00000000">
            <w:pPr>
              <w:pStyle w:val="a6"/>
              <w:snapToGrid w:val="0"/>
              <w:jc w:val="center"/>
              <w:rPr>
                <w:rFonts w:hAnsi="宋体"/>
                <w:sz w:val="18"/>
                <w:szCs w:val="18"/>
              </w:rPr>
            </w:pPr>
            <w:r>
              <w:rPr>
                <w:rFonts w:hAnsi="宋体" w:hint="eastAsia"/>
                <w:sz w:val="18"/>
                <w:szCs w:val="18"/>
              </w:rPr>
              <w:t>类型</w:t>
            </w:r>
          </w:p>
        </w:tc>
        <w:tc>
          <w:tcPr>
            <w:tcW w:w="1418" w:type="dxa"/>
            <w:tcBorders>
              <w:top w:val="single" w:sz="12" w:space="0" w:color="auto"/>
              <w:left w:val="nil"/>
              <w:bottom w:val="single" w:sz="6" w:space="0" w:color="auto"/>
            </w:tcBorders>
            <w:vAlign w:val="center"/>
          </w:tcPr>
          <w:p w14:paraId="496FE379" w14:textId="77777777" w:rsidR="000F00D1" w:rsidRDefault="00000000">
            <w:pPr>
              <w:pStyle w:val="a6"/>
              <w:snapToGrid w:val="0"/>
              <w:jc w:val="center"/>
              <w:rPr>
                <w:rFonts w:hAnsi="宋体"/>
                <w:sz w:val="18"/>
                <w:szCs w:val="18"/>
              </w:rPr>
            </w:pPr>
            <w:r>
              <w:rPr>
                <w:rFonts w:hAnsi="宋体" w:hint="eastAsia"/>
                <w:sz w:val="18"/>
                <w:szCs w:val="18"/>
              </w:rPr>
              <w:t>大小</w:t>
            </w:r>
          </w:p>
        </w:tc>
        <w:tc>
          <w:tcPr>
            <w:tcW w:w="2445" w:type="dxa"/>
            <w:tcBorders>
              <w:top w:val="single" w:sz="12" w:space="0" w:color="auto"/>
              <w:left w:val="nil"/>
              <w:bottom w:val="single" w:sz="6" w:space="0" w:color="auto"/>
            </w:tcBorders>
            <w:vAlign w:val="center"/>
          </w:tcPr>
          <w:p w14:paraId="64767903" w14:textId="77777777" w:rsidR="000F00D1" w:rsidRDefault="00000000">
            <w:pPr>
              <w:pStyle w:val="a6"/>
              <w:snapToGrid w:val="0"/>
              <w:ind w:left="25"/>
              <w:jc w:val="center"/>
              <w:rPr>
                <w:rFonts w:hAnsi="宋体"/>
                <w:sz w:val="18"/>
                <w:szCs w:val="18"/>
              </w:rPr>
            </w:pPr>
            <w:r>
              <w:rPr>
                <w:rFonts w:hAnsi="宋体" w:hint="eastAsia"/>
                <w:sz w:val="18"/>
                <w:szCs w:val="18"/>
              </w:rPr>
              <w:t>描述</w:t>
            </w:r>
          </w:p>
        </w:tc>
        <w:tc>
          <w:tcPr>
            <w:tcW w:w="1559" w:type="dxa"/>
            <w:tcBorders>
              <w:top w:val="single" w:sz="12" w:space="0" w:color="auto"/>
              <w:left w:val="nil"/>
              <w:bottom w:val="single" w:sz="6" w:space="0" w:color="auto"/>
            </w:tcBorders>
            <w:vAlign w:val="center"/>
          </w:tcPr>
          <w:p w14:paraId="300D630C" w14:textId="77777777" w:rsidR="000F00D1" w:rsidRDefault="00000000">
            <w:pPr>
              <w:pStyle w:val="a6"/>
              <w:snapToGrid w:val="0"/>
              <w:ind w:hanging="17"/>
              <w:jc w:val="center"/>
              <w:rPr>
                <w:rFonts w:hAnsi="宋体"/>
                <w:sz w:val="18"/>
                <w:szCs w:val="18"/>
              </w:rPr>
            </w:pPr>
            <w:r>
              <w:rPr>
                <w:rFonts w:hAnsi="宋体" w:hint="eastAsia"/>
                <w:sz w:val="18"/>
                <w:szCs w:val="18"/>
              </w:rPr>
              <w:t>是否可为空</w:t>
            </w:r>
          </w:p>
        </w:tc>
      </w:tr>
      <w:tr w:rsidR="000F00D1" w14:paraId="106F97F2" w14:textId="77777777" w:rsidTr="00851F30">
        <w:trPr>
          <w:cantSplit/>
          <w:trHeight w:hRule="exact" w:val="510"/>
        </w:trPr>
        <w:tc>
          <w:tcPr>
            <w:tcW w:w="1490" w:type="dxa"/>
            <w:tcBorders>
              <w:top w:val="single" w:sz="6" w:space="0" w:color="auto"/>
              <w:bottom w:val="nil"/>
            </w:tcBorders>
            <w:vAlign w:val="center"/>
          </w:tcPr>
          <w:p w14:paraId="160EDA6B" w14:textId="77777777" w:rsidR="000F00D1" w:rsidRDefault="00000000">
            <w:pPr>
              <w:pStyle w:val="a6"/>
              <w:snapToGrid w:val="0"/>
              <w:jc w:val="center"/>
              <w:rPr>
                <w:rFonts w:hAnsi="宋体"/>
                <w:sz w:val="18"/>
                <w:szCs w:val="18"/>
              </w:rPr>
            </w:pPr>
            <w:r>
              <w:rPr>
                <w:rFonts w:hAnsi="宋体" w:hint="eastAsia"/>
                <w:sz w:val="18"/>
                <w:szCs w:val="18"/>
              </w:rPr>
              <w:t>airline</w:t>
            </w:r>
          </w:p>
        </w:tc>
        <w:tc>
          <w:tcPr>
            <w:tcW w:w="1843" w:type="dxa"/>
            <w:tcBorders>
              <w:top w:val="single" w:sz="6" w:space="0" w:color="auto"/>
              <w:left w:val="nil"/>
              <w:bottom w:val="nil"/>
            </w:tcBorders>
            <w:vAlign w:val="center"/>
          </w:tcPr>
          <w:p w14:paraId="52DDEEDF"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single" w:sz="6" w:space="0" w:color="auto"/>
              <w:left w:val="nil"/>
              <w:bottom w:val="nil"/>
            </w:tcBorders>
            <w:vAlign w:val="center"/>
          </w:tcPr>
          <w:p w14:paraId="2721BD1A" w14:textId="77777777" w:rsidR="000F00D1" w:rsidRDefault="00000000">
            <w:pPr>
              <w:pStyle w:val="a6"/>
              <w:snapToGrid w:val="0"/>
              <w:jc w:val="center"/>
              <w:rPr>
                <w:rFonts w:hAnsi="宋体"/>
                <w:sz w:val="18"/>
                <w:szCs w:val="18"/>
              </w:rPr>
            </w:pPr>
            <w:r>
              <w:rPr>
                <w:rFonts w:hAnsi="宋体"/>
                <w:sz w:val="18"/>
                <w:szCs w:val="18"/>
              </w:rPr>
              <w:t>10</w:t>
            </w:r>
          </w:p>
        </w:tc>
        <w:tc>
          <w:tcPr>
            <w:tcW w:w="2445" w:type="dxa"/>
            <w:tcBorders>
              <w:top w:val="single" w:sz="6" w:space="0" w:color="auto"/>
              <w:left w:val="nil"/>
              <w:bottom w:val="nil"/>
            </w:tcBorders>
            <w:vAlign w:val="center"/>
          </w:tcPr>
          <w:p w14:paraId="54604AFD" w14:textId="77777777" w:rsidR="000F00D1" w:rsidRDefault="00000000" w:rsidP="00851F30">
            <w:pPr>
              <w:pStyle w:val="a6"/>
              <w:snapToGrid w:val="0"/>
              <w:jc w:val="center"/>
              <w:rPr>
                <w:rFonts w:hAnsi="宋体"/>
                <w:sz w:val="18"/>
                <w:szCs w:val="18"/>
              </w:rPr>
            </w:pPr>
            <w:r>
              <w:rPr>
                <w:rFonts w:hAnsi="宋体" w:hint="eastAsia"/>
                <w:sz w:val="18"/>
                <w:szCs w:val="18"/>
              </w:rPr>
              <w:t>航线</w:t>
            </w:r>
          </w:p>
        </w:tc>
        <w:tc>
          <w:tcPr>
            <w:tcW w:w="1559" w:type="dxa"/>
            <w:tcBorders>
              <w:top w:val="single" w:sz="6" w:space="0" w:color="auto"/>
              <w:left w:val="nil"/>
              <w:bottom w:val="nil"/>
            </w:tcBorders>
            <w:vAlign w:val="center"/>
          </w:tcPr>
          <w:p w14:paraId="0D299CC3"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3927F762" w14:textId="77777777" w:rsidTr="00851F30">
        <w:trPr>
          <w:cantSplit/>
          <w:trHeight w:hRule="exact" w:val="510"/>
        </w:trPr>
        <w:tc>
          <w:tcPr>
            <w:tcW w:w="1490" w:type="dxa"/>
            <w:tcBorders>
              <w:top w:val="nil"/>
              <w:bottom w:val="single" w:sz="12" w:space="0" w:color="auto"/>
            </w:tcBorders>
            <w:vAlign w:val="center"/>
          </w:tcPr>
          <w:p w14:paraId="2424CDBF" w14:textId="77777777" w:rsidR="000F00D1" w:rsidRDefault="00000000">
            <w:pPr>
              <w:pStyle w:val="a6"/>
              <w:snapToGrid w:val="0"/>
              <w:jc w:val="center"/>
              <w:rPr>
                <w:rFonts w:hAnsi="宋体"/>
                <w:sz w:val="18"/>
                <w:szCs w:val="18"/>
              </w:rPr>
            </w:pPr>
            <w:r>
              <w:rPr>
                <w:rFonts w:hAnsi="宋体" w:hint="eastAsia"/>
                <w:sz w:val="18"/>
                <w:szCs w:val="18"/>
              </w:rPr>
              <w:t>id</w:t>
            </w:r>
          </w:p>
        </w:tc>
        <w:tc>
          <w:tcPr>
            <w:tcW w:w="1843" w:type="dxa"/>
            <w:tcBorders>
              <w:top w:val="nil"/>
              <w:left w:val="nil"/>
              <w:bottom w:val="single" w:sz="12" w:space="0" w:color="auto"/>
            </w:tcBorders>
            <w:vAlign w:val="center"/>
          </w:tcPr>
          <w:p w14:paraId="32F5E005" w14:textId="77777777" w:rsidR="000F00D1" w:rsidRDefault="00000000">
            <w:pPr>
              <w:pStyle w:val="a6"/>
              <w:snapToGrid w:val="0"/>
              <w:ind w:left="17" w:hanging="17"/>
              <w:jc w:val="center"/>
              <w:rPr>
                <w:rFonts w:hAnsi="宋体"/>
                <w:sz w:val="18"/>
                <w:szCs w:val="18"/>
              </w:rPr>
            </w:pPr>
            <w:r>
              <w:rPr>
                <w:rFonts w:hAnsi="宋体" w:hint="eastAsia"/>
                <w:sz w:val="18"/>
                <w:szCs w:val="18"/>
              </w:rPr>
              <w:t>int</w:t>
            </w:r>
          </w:p>
        </w:tc>
        <w:tc>
          <w:tcPr>
            <w:tcW w:w="1418" w:type="dxa"/>
            <w:tcBorders>
              <w:top w:val="nil"/>
              <w:left w:val="nil"/>
              <w:bottom w:val="single" w:sz="12" w:space="0" w:color="auto"/>
            </w:tcBorders>
            <w:vAlign w:val="center"/>
          </w:tcPr>
          <w:p w14:paraId="1D9FEC2C" w14:textId="77777777" w:rsidR="000F00D1" w:rsidRDefault="00000000">
            <w:pPr>
              <w:pStyle w:val="a6"/>
              <w:snapToGrid w:val="0"/>
              <w:jc w:val="center"/>
              <w:rPr>
                <w:rFonts w:hAnsi="宋体"/>
                <w:sz w:val="18"/>
                <w:szCs w:val="18"/>
              </w:rPr>
            </w:pPr>
            <w:r>
              <w:rPr>
                <w:rFonts w:hAnsi="宋体"/>
                <w:sz w:val="18"/>
                <w:szCs w:val="18"/>
              </w:rPr>
              <w:t>1</w:t>
            </w:r>
            <w:r>
              <w:rPr>
                <w:rFonts w:hAnsi="宋体" w:hint="eastAsia"/>
                <w:sz w:val="18"/>
                <w:szCs w:val="18"/>
              </w:rPr>
              <w:t>1</w:t>
            </w:r>
          </w:p>
        </w:tc>
        <w:tc>
          <w:tcPr>
            <w:tcW w:w="2445" w:type="dxa"/>
            <w:tcBorders>
              <w:top w:val="nil"/>
              <w:left w:val="nil"/>
              <w:bottom w:val="single" w:sz="12" w:space="0" w:color="auto"/>
            </w:tcBorders>
            <w:vAlign w:val="center"/>
          </w:tcPr>
          <w:p w14:paraId="1B340AFC" w14:textId="77777777" w:rsidR="000F00D1" w:rsidRDefault="00000000" w:rsidP="00851F30">
            <w:pPr>
              <w:pStyle w:val="a6"/>
              <w:snapToGrid w:val="0"/>
              <w:jc w:val="center"/>
              <w:rPr>
                <w:rFonts w:hAnsi="宋体"/>
                <w:sz w:val="18"/>
                <w:szCs w:val="18"/>
              </w:rPr>
            </w:pPr>
            <w:r>
              <w:rPr>
                <w:rFonts w:hAnsi="宋体" w:hint="eastAsia"/>
                <w:sz w:val="18"/>
                <w:szCs w:val="18"/>
              </w:rPr>
              <w:t>航线ID</w:t>
            </w:r>
          </w:p>
        </w:tc>
        <w:tc>
          <w:tcPr>
            <w:tcW w:w="1559" w:type="dxa"/>
            <w:tcBorders>
              <w:top w:val="nil"/>
              <w:left w:val="nil"/>
              <w:bottom w:val="single" w:sz="12" w:space="0" w:color="auto"/>
            </w:tcBorders>
            <w:vAlign w:val="center"/>
          </w:tcPr>
          <w:p w14:paraId="36962576" w14:textId="77777777" w:rsidR="000F00D1" w:rsidRDefault="00000000">
            <w:pPr>
              <w:pStyle w:val="a6"/>
              <w:snapToGrid w:val="0"/>
              <w:jc w:val="center"/>
              <w:rPr>
                <w:rFonts w:hAnsi="宋体"/>
                <w:sz w:val="18"/>
                <w:szCs w:val="18"/>
              </w:rPr>
            </w:pPr>
            <w:r>
              <w:rPr>
                <w:rFonts w:hAnsi="宋体" w:hint="eastAsia"/>
                <w:sz w:val="18"/>
                <w:szCs w:val="18"/>
              </w:rPr>
              <w:t>否</w:t>
            </w:r>
          </w:p>
        </w:tc>
      </w:tr>
    </w:tbl>
    <w:p w14:paraId="4D4A4A6F" w14:textId="6EAD93E4" w:rsidR="000F00D1" w:rsidRDefault="00000000">
      <w:pPr>
        <w:pStyle w:val="3"/>
      </w:pPr>
      <w:bookmarkStart w:id="60" w:name="_Toc121087796"/>
      <w:r>
        <w:rPr>
          <w:rFonts w:hint="eastAsia"/>
        </w:rPr>
        <w:t>5</w:t>
      </w:r>
      <w:r>
        <w:t>.3.3</w:t>
      </w:r>
      <w:r>
        <w:rPr>
          <w:rFonts w:hint="eastAsia"/>
        </w:rPr>
        <w:t>机场表</w:t>
      </w:r>
      <w:bookmarkEnd w:id="60"/>
    </w:p>
    <w:p w14:paraId="4C6E2228" w14:textId="1263F282" w:rsidR="000B5B22" w:rsidRDefault="000B5B22" w:rsidP="000B5B22">
      <w:r w:rsidRPr="000B5B22">
        <w:rPr>
          <w:rFonts w:hint="eastAsia"/>
        </w:rPr>
        <w:t>该表用来存放机场的基础信息，包括气候类型，经纬度等</w:t>
      </w:r>
    </w:p>
    <w:p w14:paraId="36166A61" w14:textId="77777777" w:rsidR="000F00D1" w:rsidRDefault="00000000">
      <w:pPr>
        <w:ind w:firstLineChars="200" w:firstLine="480"/>
        <w:jc w:val="center"/>
      </w:pPr>
      <w:r>
        <w:rPr>
          <w:rFonts w:hint="eastAsia"/>
        </w:rPr>
        <w:t>表</w:t>
      </w:r>
      <w:r>
        <w:rPr>
          <w:rFonts w:hint="eastAsia"/>
        </w:rPr>
        <w:t xml:space="preserve">5-3 </w:t>
      </w:r>
      <w:r>
        <w:rPr>
          <w:rFonts w:hint="eastAsia"/>
        </w:rPr>
        <w:t>机场表</w:t>
      </w:r>
    </w:p>
    <w:tbl>
      <w:tblPr>
        <w:tblW w:w="8755" w:type="dxa"/>
        <w:tblInd w:w="319" w:type="dxa"/>
        <w:tblLayout w:type="fixed"/>
        <w:tblLook w:val="04A0" w:firstRow="1" w:lastRow="0" w:firstColumn="1" w:lastColumn="0" w:noHBand="0" w:noVBand="1"/>
      </w:tblPr>
      <w:tblGrid>
        <w:gridCol w:w="1490"/>
        <w:gridCol w:w="1843"/>
        <w:gridCol w:w="1418"/>
        <w:gridCol w:w="2445"/>
        <w:gridCol w:w="1559"/>
      </w:tblGrid>
      <w:tr w:rsidR="000F00D1" w14:paraId="628CB386" w14:textId="77777777" w:rsidTr="00851F30">
        <w:trPr>
          <w:cantSplit/>
          <w:trHeight w:hRule="exact" w:val="510"/>
        </w:trPr>
        <w:tc>
          <w:tcPr>
            <w:tcW w:w="1490" w:type="dxa"/>
            <w:tcBorders>
              <w:top w:val="single" w:sz="12" w:space="0" w:color="auto"/>
              <w:bottom w:val="single" w:sz="6" w:space="0" w:color="auto"/>
            </w:tcBorders>
            <w:vAlign w:val="center"/>
          </w:tcPr>
          <w:p w14:paraId="14FBCDDA" w14:textId="77777777" w:rsidR="000F00D1" w:rsidRDefault="00000000">
            <w:pPr>
              <w:pStyle w:val="a6"/>
              <w:snapToGrid w:val="0"/>
              <w:ind w:left="25"/>
              <w:jc w:val="center"/>
              <w:rPr>
                <w:rFonts w:hAnsi="宋体"/>
                <w:sz w:val="18"/>
                <w:szCs w:val="18"/>
              </w:rPr>
            </w:pPr>
            <w:r>
              <w:rPr>
                <w:rFonts w:hAnsi="宋体" w:hint="eastAsia"/>
                <w:sz w:val="18"/>
                <w:szCs w:val="18"/>
              </w:rPr>
              <w:t>字段名</w:t>
            </w:r>
          </w:p>
        </w:tc>
        <w:tc>
          <w:tcPr>
            <w:tcW w:w="1843" w:type="dxa"/>
            <w:tcBorders>
              <w:top w:val="single" w:sz="12" w:space="0" w:color="auto"/>
              <w:left w:val="nil"/>
              <w:bottom w:val="single" w:sz="6" w:space="0" w:color="auto"/>
            </w:tcBorders>
            <w:vAlign w:val="center"/>
          </w:tcPr>
          <w:p w14:paraId="1B14EA08" w14:textId="77777777" w:rsidR="000F00D1" w:rsidRDefault="00000000">
            <w:pPr>
              <w:pStyle w:val="a6"/>
              <w:snapToGrid w:val="0"/>
              <w:jc w:val="center"/>
              <w:rPr>
                <w:rFonts w:hAnsi="宋体"/>
                <w:sz w:val="18"/>
                <w:szCs w:val="18"/>
              </w:rPr>
            </w:pPr>
            <w:r>
              <w:rPr>
                <w:rFonts w:hAnsi="宋体" w:hint="eastAsia"/>
                <w:sz w:val="18"/>
                <w:szCs w:val="18"/>
              </w:rPr>
              <w:t>类型</w:t>
            </w:r>
          </w:p>
        </w:tc>
        <w:tc>
          <w:tcPr>
            <w:tcW w:w="1418" w:type="dxa"/>
            <w:tcBorders>
              <w:top w:val="single" w:sz="12" w:space="0" w:color="auto"/>
              <w:left w:val="nil"/>
              <w:bottom w:val="single" w:sz="6" w:space="0" w:color="auto"/>
            </w:tcBorders>
            <w:vAlign w:val="center"/>
          </w:tcPr>
          <w:p w14:paraId="0C62F37A" w14:textId="77777777" w:rsidR="000F00D1" w:rsidRDefault="00000000">
            <w:pPr>
              <w:pStyle w:val="a6"/>
              <w:snapToGrid w:val="0"/>
              <w:jc w:val="center"/>
              <w:rPr>
                <w:rFonts w:hAnsi="宋体"/>
                <w:sz w:val="18"/>
                <w:szCs w:val="18"/>
              </w:rPr>
            </w:pPr>
            <w:r>
              <w:rPr>
                <w:rFonts w:hAnsi="宋体" w:hint="eastAsia"/>
                <w:sz w:val="18"/>
                <w:szCs w:val="18"/>
              </w:rPr>
              <w:t>大小</w:t>
            </w:r>
          </w:p>
        </w:tc>
        <w:tc>
          <w:tcPr>
            <w:tcW w:w="2445" w:type="dxa"/>
            <w:tcBorders>
              <w:top w:val="single" w:sz="12" w:space="0" w:color="auto"/>
              <w:left w:val="nil"/>
              <w:bottom w:val="single" w:sz="6" w:space="0" w:color="auto"/>
            </w:tcBorders>
            <w:vAlign w:val="center"/>
          </w:tcPr>
          <w:p w14:paraId="4B233622" w14:textId="77777777" w:rsidR="000F00D1" w:rsidRDefault="00000000">
            <w:pPr>
              <w:pStyle w:val="a6"/>
              <w:snapToGrid w:val="0"/>
              <w:ind w:left="25"/>
              <w:jc w:val="center"/>
              <w:rPr>
                <w:rFonts w:hAnsi="宋体"/>
                <w:sz w:val="18"/>
                <w:szCs w:val="18"/>
              </w:rPr>
            </w:pPr>
            <w:r>
              <w:rPr>
                <w:rFonts w:hAnsi="宋体" w:hint="eastAsia"/>
                <w:sz w:val="18"/>
                <w:szCs w:val="18"/>
              </w:rPr>
              <w:t>描述</w:t>
            </w:r>
          </w:p>
        </w:tc>
        <w:tc>
          <w:tcPr>
            <w:tcW w:w="1559" w:type="dxa"/>
            <w:tcBorders>
              <w:top w:val="single" w:sz="12" w:space="0" w:color="auto"/>
              <w:left w:val="nil"/>
              <w:bottom w:val="single" w:sz="6" w:space="0" w:color="auto"/>
            </w:tcBorders>
            <w:vAlign w:val="center"/>
          </w:tcPr>
          <w:p w14:paraId="20E093A4" w14:textId="77777777" w:rsidR="000F00D1" w:rsidRDefault="00000000">
            <w:pPr>
              <w:pStyle w:val="a6"/>
              <w:snapToGrid w:val="0"/>
              <w:ind w:hanging="17"/>
              <w:jc w:val="center"/>
              <w:rPr>
                <w:rFonts w:hAnsi="宋体"/>
                <w:sz w:val="18"/>
                <w:szCs w:val="18"/>
              </w:rPr>
            </w:pPr>
            <w:r>
              <w:rPr>
                <w:rFonts w:hAnsi="宋体" w:hint="eastAsia"/>
                <w:sz w:val="18"/>
                <w:szCs w:val="18"/>
              </w:rPr>
              <w:t>是否可为空</w:t>
            </w:r>
          </w:p>
        </w:tc>
      </w:tr>
      <w:tr w:rsidR="000F00D1" w14:paraId="472C32E3" w14:textId="77777777" w:rsidTr="00851F30">
        <w:trPr>
          <w:cantSplit/>
          <w:trHeight w:hRule="exact" w:val="510"/>
        </w:trPr>
        <w:tc>
          <w:tcPr>
            <w:tcW w:w="1490" w:type="dxa"/>
            <w:tcBorders>
              <w:top w:val="single" w:sz="6" w:space="0" w:color="auto"/>
              <w:bottom w:val="nil"/>
            </w:tcBorders>
            <w:vAlign w:val="center"/>
          </w:tcPr>
          <w:p w14:paraId="4ACFF751" w14:textId="77777777" w:rsidR="000F00D1" w:rsidRDefault="00000000">
            <w:pPr>
              <w:pStyle w:val="a6"/>
              <w:snapToGrid w:val="0"/>
              <w:jc w:val="center"/>
              <w:rPr>
                <w:rFonts w:hAnsi="宋体"/>
                <w:sz w:val="18"/>
                <w:szCs w:val="18"/>
              </w:rPr>
            </w:pPr>
            <w:r>
              <w:rPr>
                <w:rFonts w:hAnsi="宋体" w:hint="eastAsia"/>
                <w:sz w:val="18"/>
                <w:szCs w:val="18"/>
              </w:rPr>
              <w:t>airportId</w:t>
            </w:r>
          </w:p>
        </w:tc>
        <w:tc>
          <w:tcPr>
            <w:tcW w:w="1843" w:type="dxa"/>
            <w:tcBorders>
              <w:top w:val="single" w:sz="6" w:space="0" w:color="auto"/>
              <w:left w:val="nil"/>
              <w:bottom w:val="nil"/>
            </w:tcBorders>
            <w:vAlign w:val="center"/>
          </w:tcPr>
          <w:p w14:paraId="274FBDE3"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single" w:sz="6" w:space="0" w:color="auto"/>
              <w:left w:val="nil"/>
              <w:bottom w:val="nil"/>
            </w:tcBorders>
            <w:vAlign w:val="center"/>
          </w:tcPr>
          <w:p w14:paraId="393470AD" w14:textId="77777777" w:rsidR="000F00D1" w:rsidRDefault="00000000">
            <w:pPr>
              <w:pStyle w:val="a6"/>
              <w:snapToGrid w:val="0"/>
              <w:jc w:val="center"/>
              <w:rPr>
                <w:rFonts w:hAnsi="宋体"/>
                <w:sz w:val="18"/>
                <w:szCs w:val="18"/>
              </w:rPr>
            </w:pPr>
            <w:r>
              <w:rPr>
                <w:rFonts w:hAnsi="宋体"/>
                <w:sz w:val="18"/>
                <w:szCs w:val="18"/>
              </w:rPr>
              <w:t>10</w:t>
            </w:r>
          </w:p>
        </w:tc>
        <w:tc>
          <w:tcPr>
            <w:tcW w:w="2445" w:type="dxa"/>
            <w:tcBorders>
              <w:top w:val="single" w:sz="6" w:space="0" w:color="auto"/>
              <w:left w:val="nil"/>
              <w:bottom w:val="nil"/>
            </w:tcBorders>
            <w:vAlign w:val="center"/>
          </w:tcPr>
          <w:p w14:paraId="2BD37411" w14:textId="77777777" w:rsidR="000F00D1" w:rsidRDefault="00000000">
            <w:pPr>
              <w:pStyle w:val="a6"/>
              <w:snapToGrid w:val="0"/>
              <w:jc w:val="left"/>
              <w:rPr>
                <w:rFonts w:hAnsi="宋体"/>
                <w:sz w:val="18"/>
                <w:szCs w:val="18"/>
              </w:rPr>
            </w:pPr>
            <w:r>
              <w:rPr>
                <w:rFonts w:hAnsi="宋体" w:hint="eastAsia"/>
                <w:sz w:val="18"/>
                <w:szCs w:val="18"/>
              </w:rPr>
              <w:t>描述机场的唯一ID</w:t>
            </w:r>
          </w:p>
        </w:tc>
        <w:tc>
          <w:tcPr>
            <w:tcW w:w="1559" w:type="dxa"/>
            <w:tcBorders>
              <w:top w:val="single" w:sz="6" w:space="0" w:color="auto"/>
              <w:left w:val="nil"/>
              <w:bottom w:val="nil"/>
            </w:tcBorders>
            <w:vAlign w:val="center"/>
          </w:tcPr>
          <w:p w14:paraId="6A187422"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28A97E31" w14:textId="77777777" w:rsidTr="00851F30">
        <w:trPr>
          <w:cantSplit/>
          <w:trHeight w:hRule="exact" w:val="510"/>
        </w:trPr>
        <w:tc>
          <w:tcPr>
            <w:tcW w:w="1490" w:type="dxa"/>
            <w:tcBorders>
              <w:top w:val="nil"/>
              <w:bottom w:val="nil"/>
            </w:tcBorders>
            <w:vAlign w:val="center"/>
          </w:tcPr>
          <w:p w14:paraId="05A915F2" w14:textId="77777777" w:rsidR="000F00D1" w:rsidRDefault="00000000">
            <w:pPr>
              <w:pStyle w:val="a6"/>
              <w:snapToGrid w:val="0"/>
              <w:jc w:val="center"/>
              <w:rPr>
                <w:rFonts w:hAnsi="宋体"/>
                <w:sz w:val="18"/>
                <w:szCs w:val="18"/>
              </w:rPr>
            </w:pPr>
            <w:r>
              <w:rPr>
                <w:rFonts w:hAnsi="宋体" w:hint="eastAsia"/>
                <w:sz w:val="18"/>
                <w:szCs w:val="18"/>
              </w:rPr>
              <w:t>airportName</w:t>
            </w:r>
          </w:p>
        </w:tc>
        <w:tc>
          <w:tcPr>
            <w:tcW w:w="1843" w:type="dxa"/>
            <w:tcBorders>
              <w:top w:val="nil"/>
              <w:left w:val="nil"/>
              <w:bottom w:val="nil"/>
            </w:tcBorders>
            <w:vAlign w:val="center"/>
          </w:tcPr>
          <w:p w14:paraId="42BB9278"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nil"/>
              <w:left w:val="nil"/>
              <w:bottom w:val="nil"/>
            </w:tcBorders>
            <w:vAlign w:val="center"/>
          </w:tcPr>
          <w:p w14:paraId="30EEF038" w14:textId="77777777" w:rsidR="000F00D1" w:rsidRDefault="00000000">
            <w:pPr>
              <w:pStyle w:val="a6"/>
              <w:snapToGrid w:val="0"/>
              <w:jc w:val="center"/>
              <w:rPr>
                <w:rFonts w:hAnsi="宋体"/>
                <w:sz w:val="18"/>
                <w:szCs w:val="18"/>
              </w:rPr>
            </w:pPr>
            <w:r>
              <w:rPr>
                <w:rFonts w:hAnsi="宋体" w:hint="eastAsia"/>
                <w:sz w:val="18"/>
                <w:szCs w:val="18"/>
              </w:rPr>
              <w:t>255</w:t>
            </w:r>
          </w:p>
        </w:tc>
        <w:tc>
          <w:tcPr>
            <w:tcW w:w="2445" w:type="dxa"/>
            <w:tcBorders>
              <w:top w:val="nil"/>
              <w:left w:val="nil"/>
              <w:bottom w:val="nil"/>
            </w:tcBorders>
            <w:vAlign w:val="center"/>
          </w:tcPr>
          <w:p w14:paraId="59825A07" w14:textId="77777777" w:rsidR="000F00D1" w:rsidRDefault="00000000">
            <w:pPr>
              <w:pStyle w:val="a6"/>
              <w:snapToGrid w:val="0"/>
              <w:jc w:val="left"/>
              <w:rPr>
                <w:rFonts w:hAnsi="宋体"/>
                <w:sz w:val="18"/>
                <w:szCs w:val="18"/>
              </w:rPr>
            </w:pPr>
            <w:r>
              <w:rPr>
                <w:rFonts w:hAnsi="宋体" w:hint="eastAsia"/>
                <w:sz w:val="18"/>
                <w:szCs w:val="18"/>
              </w:rPr>
              <w:t>机场名称</w:t>
            </w:r>
          </w:p>
        </w:tc>
        <w:tc>
          <w:tcPr>
            <w:tcW w:w="1559" w:type="dxa"/>
            <w:tcBorders>
              <w:top w:val="nil"/>
              <w:left w:val="nil"/>
              <w:bottom w:val="nil"/>
            </w:tcBorders>
            <w:vAlign w:val="center"/>
          </w:tcPr>
          <w:p w14:paraId="78C49588"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1A09AA43" w14:textId="77777777" w:rsidTr="00851F30">
        <w:trPr>
          <w:cantSplit/>
          <w:trHeight w:hRule="exact" w:val="510"/>
        </w:trPr>
        <w:tc>
          <w:tcPr>
            <w:tcW w:w="1490" w:type="dxa"/>
            <w:tcBorders>
              <w:top w:val="nil"/>
              <w:bottom w:val="nil"/>
            </w:tcBorders>
            <w:vAlign w:val="center"/>
          </w:tcPr>
          <w:p w14:paraId="095AD3FA" w14:textId="77777777" w:rsidR="000F00D1" w:rsidRDefault="00000000">
            <w:pPr>
              <w:pStyle w:val="a6"/>
              <w:snapToGrid w:val="0"/>
              <w:jc w:val="center"/>
              <w:rPr>
                <w:rFonts w:hAnsi="宋体"/>
                <w:sz w:val="18"/>
                <w:szCs w:val="18"/>
              </w:rPr>
            </w:pPr>
            <w:r>
              <w:rPr>
                <w:rFonts w:hAnsi="宋体" w:hint="eastAsia"/>
                <w:sz w:val="18"/>
                <w:szCs w:val="18"/>
              </w:rPr>
              <w:t>weatherId</w:t>
            </w:r>
          </w:p>
        </w:tc>
        <w:tc>
          <w:tcPr>
            <w:tcW w:w="1843" w:type="dxa"/>
            <w:tcBorders>
              <w:top w:val="nil"/>
              <w:left w:val="nil"/>
              <w:bottom w:val="nil"/>
            </w:tcBorders>
            <w:vAlign w:val="center"/>
          </w:tcPr>
          <w:p w14:paraId="7C82DDCE"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nil"/>
              <w:left w:val="nil"/>
              <w:bottom w:val="nil"/>
            </w:tcBorders>
            <w:vAlign w:val="center"/>
          </w:tcPr>
          <w:p w14:paraId="43842CAF" w14:textId="77777777" w:rsidR="000F00D1" w:rsidRDefault="00000000">
            <w:pPr>
              <w:pStyle w:val="a6"/>
              <w:snapToGrid w:val="0"/>
              <w:jc w:val="center"/>
              <w:rPr>
                <w:rFonts w:hAnsi="宋体"/>
                <w:sz w:val="18"/>
                <w:szCs w:val="18"/>
              </w:rPr>
            </w:pPr>
            <w:r>
              <w:rPr>
                <w:rFonts w:hAnsi="宋体"/>
                <w:sz w:val="18"/>
                <w:szCs w:val="18"/>
              </w:rPr>
              <w:t>1</w:t>
            </w:r>
            <w:r>
              <w:rPr>
                <w:rFonts w:hAnsi="宋体" w:hint="eastAsia"/>
                <w:sz w:val="18"/>
                <w:szCs w:val="18"/>
              </w:rPr>
              <w:t>0</w:t>
            </w:r>
          </w:p>
        </w:tc>
        <w:tc>
          <w:tcPr>
            <w:tcW w:w="2445" w:type="dxa"/>
            <w:tcBorders>
              <w:top w:val="nil"/>
              <w:left w:val="nil"/>
              <w:bottom w:val="nil"/>
            </w:tcBorders>
            <w:vAlign w:val="center"/>
          </w:tcPr>
          <w:p w14:paraId="40B3115D" w14:textId="77777777" w:rsidR="000F00D1" w:rsidRDefault="00000000">
            <w:pPr>
              <w:pStyle w:val="a6"/>
              <w:snapToGrid w:val="0"/>
              <w:jc w:val="left"/>
              <w:rPr>
                <w:rFonts w:hAnsi="宋体"/>
                <w:sz w:val="18"/>
                <w:szCs w:val="18"/>
              </w:rPr>
            </w:pPr>
            <w:r>
              <w:rPr>
                <w:rFonts w:hAnsi="宋体" w:hint="eastAsia"/>
                <w:sz w:val="18"/>
                <w:szCs w:val="18"/>
              </w:rPr>
              <w:t>天气ID</w:t>
            </w:r>
          </w:p>
        </w:tc>
        <w:tc>
          <w:tcPr>
            <w:tcW w:w="1559" w:type="dxa"/>
            <w:tcBorders>
              <w:top w:val="nil"/>
              <w:left w:val="nil"/>
              <w:bottom w:val="nil"/>
            </w:tcBorders>
            <w:vAlign w:val="center"/>
          </w:tcPr>
          <w:p w14:paraId="30ADE3D2"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623E98A6" w14:textId="77777777" w:rsidTr="00851F30">
        <w:trPr>
          <w:cantSplit/>
          <w:trHeight w:hRule="exact" w:val="510"/>
        </w:trPr>
        <w:tc>
          <w:tcPr>
            <w:tcW w:w="1490" w:type="dxa"/>
            <w:tcBorders>
              <w:top w:val="nil"/>
              <w:bottom w:val="nil"/>
            </w:tcBorders>
            <w:vAlign w:val="center"/>
          </w:tcPr>
          <w:p w14:paraId="7FD57DF0" w14:textId="77777777" w:rsidR="000F00D1" w:rsidRDefault="00000000">
            <w:pPr>
              <w:pStyle w:val="a6"/>
              <w:snapToGrid w:val="0"/>
              <w:jc w:val="center"/>
              <w:rPr>
                <w:rFonts w:hAnsi="宋体"/>
                <w:sz w:val="18"/>
                <w:szCs w:val="18"/>
              </w:rPr>
            </w:pPr>
            <w:r>
              <w:rPr>
                <w:rFonts w:hAnsi="宋体" w:hint="eastAsia"/>
                <w:sz w:val="18"/>
                <w:szCs w:val="18"/>
              </w:rPr>
              <w:t>longitude</w:t>
            </w:r>
          </w:p>
        </w:tc>
        <w:tc>
          <w:tcPr>
            <w:tcW w:w="1843" w:type="dxa"/>
            <w:tcBorders>
              <w:top w:val="nil"/>
              <w:left w:val="nil"/>
              <w:bottom w:val="nil"/>
            </w:tcBorders>
            <w:vAlign w:val="center"/>
          </w:tcPr>
          <w:p w14:paraId="3C4D69D5"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00E1DDC9"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74060D7B" w14:textId="77777777" w:rsidR="000F00D1" w:rsidRDefault="00000000">
            <w:pPr>
              <w:pStyle w:val="a6"/>
              <w:snapToGrid w:val="0"/>
              <w:jc w:val="left"/>
              <w:rPr>
                <w:rFonts w:hAnsi="宋体"/>
                <w:sz w:val="18"/>
                <w:szCs w:val="18"/>
              </w:rPr>
            </w:pPr>
            <w:r>
              <w:rPr>
                <w:rFonts w:hAnsi="宋体" w:hint="eastAsia"/>
                <w:sz w:val="18"/>
                <w:szCs w:val="18"/>
              </w:rPr>
              <w:t>机场精度</w:t>
            </w:r>
          </w:p>
        </w:tc>
        <w:tc>
          <w:tcPr>
            <w:tcW w:w="1559" w:type="dxa"/>
            <w:tcBorders>
              <w:top w:val="nil"/>
              <w:left w:val="nil"/>
              <w:bottom w:val="nil"/>
            </w:tcBorders>
            <w:vAlign w:val="center"/>
          </w:tcPr>
          <w:p w14:paraId="274020FF"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36F0B30B" w14:textId="77777777" w:rsidTr="00851F30">
        <w:trPr>
          <w:cantSplit/>
          <w:trHeight w:hRule="exact" w:val="510"/>
        </w:trPr>
        <w:tc>
          <w:tcPr>
            <w:tcW w:w="1490" w:type="dxa"/>
            <w:tcBorders>
              <w:top w:val="nil"/>
              <w:bottom w:val="single" w:sz="12" w:space="0" w:color="auto"/>
            </w:tcBorders>
            <w:vAlign w:val="center"/>
          </w:tcPr>
          <w:p w14:paraId="1672F31F" w14:textId="77777777" w:rsidR="000F00D1" w:rsidRDefault="00000000">
            <w:pPr>
              <w:pStyle w:val="a6"/>
              <w:snapToGrid w:val="0"/>
              <w:jc w:val="center"/>
              <w:rPr>
                <w:rFonts w:hAnsi="宋体"/>
                <w:sz w:val="18"/>
                <w:szCs w:val="18"/>
              </w:rPr>
            </w:pPr>
            <w:r>
              <w:rPr>
                <w:rFonts w:hAnsi="宋体" w:hint="eastAsia"/>
                <w:sz w:val="18"/>
                <w:szCs w:val="18"/>
              </w:rPr>
              <w:t>latitude</w:t>
            </w:r>
          </w:p>
        </w:tc>
        <w:tc>
          <w:tcPr>
            <w:tcW w:w="1843" w:type="dxa"/>
            <w:tcBorders>
              <w:top w:val="nil"/>
              <w:left w:val="nil"/>
              <w:bottom w:val="single" w:sz="12" w:space="0" w:color="auto"/>
            </w:tcBorders>
            <w:vAlign w:val="center"/>
          </w:tcPr>
          <w:p w14:paraId="52E5A56E"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single" w:sz="12" w:space="0" w:color="auto"/>
            </w:tcBorders>
            <w:vAlign w:val="center"/>
          </w:tcPr>
          <w:p w14:paraId="4F085D81"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single" w:sz="12" w:space="0" w:color="auto"/>
            </w:tcBorders>
            <w:vAlign w:val="center"/>
          </w:tcPr>
          <w:p w14:paraId="0EF7F0F6" w14:textId="77777777" w:rsidR="000F00D1" w:rsidRDefault="00000000">
            <w:pPr>
              <w:pStyle w:val="a6"/>
              <w:snapToGrid w:val="0"/>
              <w:jc w:val="left"/>
              <w:rPr>
                <w:rFonts w:hAnsi="宋体"/>
                <w:sz w:val="18"/>
                <w:szCs w:val="18"/>
              </w:rPr>
            </w:pPr>
            <w:r>
              <w:rPr>
                <w:rFonts w:hAnsi="宋体" w:hint="eastAsia"/>
                <w:sz w:val="18"/>
                <w:szCs w:val="18"/>
              </w:rPr>
              <w:t>机场纬度</w:t>
            </w:r>
          </w:p>
        </w:tc>
        <w:tc>
          <w:tcPr>
            <w:tcW w:w="1559" w:type="dxa"/>
            <w:tcBorders>
              <w:top w:val="nil"/>
              <w:left w:val="nil"/>
              <w:bottom w:val="single" w:sz="12" w:space="0" w:color="auto"/>
            </w:tcBorders>
            <w:vAlign w:val="center"/>
          </w:tcPr>
          <w:p w14:paraId="58E3D1B3" w14:textId="77777777" w:rsidR="000F00D1" w:rsidRDefault="00000000">
            <w:pPr>
              <w:pStyle w:val="a6"/>
              <w:snapToGrid w:val="0"/>
              <w:jc w:val="center"/>
              <w:rPr>
                <w:rFonts w:hAnsi="宋体"/>
                <w:sz w:val="18"/>
                <w:szCs w:val="18"/>
              </w:rPr>
            </w:pPr>
            <w:r>
              <w:rPr>
                <w:rFonts w:hAnsi="宋体" w:hint="eastAsia"/>
                <w:sz w:val="18"/>
                <w:szCs w:val="18"/>
              </w:rPr>
              <w:t>否</w:t>
            </w:r>
          </w:p>
        </w:tc>
      </w:tr>
    </w:tbl>
    <w:p w14:paraId="3AE5EB00" w14:textId="77777777" w:rsidR="00851F30" w:rsidRDefault="00851F30">
      <w:pPr>
        <w:pStyle w:val="3"/>
        <w:ind w:left="0" w:firstLine="0"/>
      </w:pPr>
    </w:p>
    <w:p w14:paraId="2A8AF0D6" w14:textId="77777777" w:rsidR="00851F30" w:rsidRDefault="00851F30">
      <w:pPr>
        <w:pStyle w:val="3"/>
        <w:ind w:left="0" w:firstLine="0"/>
      </w:pPr>
    </w:p>
    <w:p w14:paraId="76730737" w14:textId="1F5B2957" w:rsidR="00851F30" w:rsidRDefault="00000000">
      <w:pPr>
        <w:pStyle w:val="3"/>
        <w:ind w:left="0" w:firstLine="0"/>
      </w:pPr>
      <w:bookmarkStart w:id="61" w:name="_Toc121087797"/>
      <w:r>
        <w:rPr>
          <w:rFonts w:hint="eastAsia"/>
        </w:rPr>
        <w:t>5</w:t>
      </w:r>
      <w:r>
        <w:t>.3.4</w:t>
      </w:r>
      <w:r>
        <w:rPr>
          <w:rFonts w:hint="eastAsia"/>
        </w:rPr>
        <w:t>选中机场表</w:t>
      </w:r>
      <w:bookmarkEnd w:id="61"/>
    </w:p>
    <w:p w14:paraId="56528C5B" w14:textId="77777777" w:rsidR="000B5B22" w:rsidRDefault="000B5B22" w:rsidP="000B5B22">
      <w:r w:rsidRPr="000B5B22">
        <w:rPr>
          <w:rFonts w:hint="eastAsia"/>
        </w:rPr>
        <w:t>用户选中某个机场后填入该表中，最终给出预测结果后清空该表，用于下一次预测。</w:t>
      </w:r>
    </w:p>
    <w:p w14:paraId="79633D70" w14:textId="28A17D59" w:rsidR="000F00D1" w:rsidRDefault="00000000" w:rsidP="000B5B22">
      <w:pPr>
        <w:jc w:val="center"/>
      </w:pPr>
      <w:r>
        <w:rPr>
          <w:rFonts w:hint="eastAsia"/>
        </w:rPr>
        <w:t>表</w:t>
      </w:r>
      <w:r>
        <w:rPr>
          <w:rFonts w:hint="eastAsia"/>
        </w:rPr>
        <w:t xml:space="preserve">5-4 </w:t>
      </w:r>
      <w:r>
        <w:rPr>
          <w:rFonts w:hint="eastAsia"/>
        </w:rPr>
        <w:t>选中机场表</w:t>
      </w:r>
    </w:p>
    <w:tbl>
      <w:tblPr>
        <w:tblW w:w="8755" w:type="dxa"/>
        <w:tblInd w:w="319" w:type="dxa"/>
        <w:tblLayout w:type="fixed"/>
        <w:tblLook w:val="04A0" w:firstRow="1" w:lastRow="0" w:firstColumn="1" w:lastColumn="0" w:noHBand="0" w:noVBand="1"/>
      </w:tblPr>
      <w:tblGrid>
        <w:gridCol w:w="1490"/>
        <w:gridCol w:w="1843"/>
        <w:gridCol w:w="1418"/>
        <w:gridCol w:w="2445"/>
        <w:gridCol w:w="1559"/>
      </w:tblGrid>
      <w:tr w:rsidR="000F00D1" w14:paraId="48DD2F35" w14:textId="77777777" w:rsidTr="00851F30">
        <w:trPr>
          <w:cantSplit/>
          <w:trHeight w:hRule="exact" w:val="510"/>
        </w:trPr>
        <w:tc>
          <w:tcPr>
            <w:tcW w:w="1490" w:type="dxa"/>
            <w:tcBorders>
              <w:top w:val="single" w:sz="12" w:space="0" w:color="auto"/>
              <w:bottom w:val="single" w:sz="6" w:space="0" w:color="auto"/>
            </w:tcBorders>
            <w:vAlign w:val="center"/>
          </w:tcPr>
          <w:p w14:paraId="6F38F110" w14:textId="77777777" w:rsidR="000F00D1" w:rsidRDefault="00000000">
            <w:pPr>
              <w:pStyle w:val="a6"/>
              <w:snapToGrid w:val="0"/>
              <w:ind w:left="25"/>
              <w:jc w:val="center"/>
              <w:rPr>
                <w:rFonts w:hAnsi="宋体"/>
                <w:sz w:val="18"/>
                <w:szCs w:val="18"/>
              </w:rPr>
            </w:pPr>
            <w:r>
              <w:rPr>
                <w:rFonts w:hAnsi="宋体" w:hint="eastAsia"/>
                <w:sz w:val="18"/>
                <w:szCs w:val="18"/>
              </w:rPr>
              <w:t>字段名</w:t>
            </w:r>
          </w:p>
        </w:tc>
        <w:tc>
          <w:tcPr>
            <w:tcW w:w="1843" w:type="dxa"/>
            <w:tcBorders>
              <w:top w:val="single" w:sz="12" w:space="0" w:color="auto"/>
              <w:left w:val="nil"/>
              <w:bottom w:val="single" w:sz="6" w:space="0" w:color="auto"/>
            </w:tcBorders>
            <w:vAlign w:val="center"/>
          </w:tcPr>
          <w:p w14:paraId="7684EAEB" w14:textId="77777777" w:rsidR="000F00D1" w:rsidRDefault="00000000">
            <w:pPr>
              <w:pStyle w:val="a6"/>
              <w:snapToGrid w:val="0"/>
              <w:jc w:val="center"/>
              <w:rPr>
                <w:rFonts w:hAnsi="宋体"/>
                <w:sz w:val="18"/>
                <w:szCs w:val="18"/>
              </w:rPr>
            </w:pPr>
            <w:r>
              <w:rPr>
                <w:rFonts w:hAnsi="宋体" w:hint="eastAsia"/>
                <w:sz w:val="18"/>
                <w:szCs w:val="18"/>
              </w:rPr>
              <w:t>类型</w:t>
            </w:r>
          </w:p>
        </w:tc>
        <w:tc>
          <w:tcPr>
            <w:tcW w:w="1418" w:type="dxa"/>
            <w:tcBorders>
              <w:top w:val="single" w:sz="12" w:space="0" w:color="auto"/>
              <w:left w:val="nil"/>
              <w:bottom w:val="single" w:sz="6" w:space="0" w:color="auto"/>
            </w:tcBorders>
            <w:vAlign w:val="center"/>
          </w:tcPr>
          <w:p w14:paraId="6435402A" w14:textId="77777777" w:rsidR="000F00D1" w:rsidRDefault="00000000">
            <w:pPr>
              <w:pStyle w:val="a6"/>
              <w:snapToGrid w:val="0"/>
              <w:jc w:val="center"/>
              <w:rPr>
                <w:rFonts w:hAnsi="宋体"/>
                <w:sz w:val="18"/>
                <w:szCs w:val="18"/>
              </w:rPr>
            </w:pPr>
            <w:r>
              <w:rPr>
                <w:rFonts w:hAnsi="宋体" w:hint="eastAsia"/>
                <w:sz w:val="18"/>
                <w:szCs w:val="18"/>
              </w:rPr>
              <w:t>大小</w:t>
            </w:r>
          </w:p>
        </w:tc>
        <w:tc>
          <w:tcPr>
            <w:tcW w:w="2445" w:type="dxa"/>
            <w:tcBorders>
              <w:top w:val="single" w:sz="12" w:space="0" w:color="auto"/>
              <w:left w:val="nil"/>
              <w:bottom w:val="single" w:sz="6" w:space="0" w:color="auto"/>
            </w:tcBorders>
            <w:vAlign w:val="center"/>
          </w:tcPr>
          <w:p w14:paraId="69EB82C4" w14:textId="77777777" w:rsidR="000F00D1" w:rsidRDefault="00000000">
            <w:pPr>
              <w:pStyle w:val="a6"/>
              <w:snapToGrid w:val="0"/>
              <w:ind w:left="25"/>
              <w:jc w:val="center"/>
              <w:rPr>
                <w:rFonts w:hAnsi="宋体"/>
                <w:sz w:val="18"/>
                <w:szCs w:val="18"/>
              </w:rPr>
            </w:pPr>
            <w:r>
              <w:rPr>
                <w:rFonts w:hAnsi="宋体" w:hint="eastAsia"/>
                <w:sz w:val="18"/>
                <w:szCs w:val="18"/>
              </w:rPr>
              <w:t>描述</w:t>
            </w:r>
          </w:p>
        </w:tc>
        <w:tc>
          <w:tcPr>
            <w:tcW w:w="1559" w:type="dxa"/>
            <w:tcBorders>
              <w:top w:val="single" w:sz="12" w:space="0" w:color="auto"/>
              <w:left w:val="nil"/>
              <w:bottom w:val="single" w:sz="6" w:space="0" w:color="auto"/>
            </w:tcBorders>
            <w:vAlign w:val="center"/>
          </w:tcPr>
          <w:p w14:paraId="0B048E8B" w14:textId="77777777" w:rsidR="000F00D1" w:rsidRDefault="00000000">
            <w:pPr>
              <w:pStyle w:val="a6"/>
              <w:snapToGrid w:val="0"/>
              <w:ind w:hanging="17"/>
              <w:jc w:val="center"/>
              <w:rPr>
                <w:rFonts w:hAnsi="宋体"/>
                <w:sz w:val="18"/>
                <w:szCs w:val="18"/>
              </w:rPr>
            </w:pPr>
            <w:r>
              <w:rPr>
                <w:rFonts w:hAnsi="宋体" w:hint="eastAsia"/>
                <w:sz w:val="18"/>
                <w:szCs w:val="18"/>
              </w:rPr>
              <w:t>是否可为空</w:t>
            </w:r>
          </w:p>
        </w:tc>
      </w:tr>
      <w:tr w:rsidR="000F00D1" w14:paraId="04C6E917" w14:textId="77777777" w:rsidTr="00851F30">
        <w:trPr>
          <w:cantSplit/>
          <w:trHeight w:hRule="exact" w:val="510"/>
        </w:trPr>
        <w:tc>
          <w:tcPr>
            <w:tcW w:w="1490" w:type="dxa"/>
            <w:tcBorders>
              <w:top w:val="single" w:sz="6" w:space="0" w:color="auto"/>
              <w:bottom w:val="nil"/>
            </w:tcBorders>
            <w:vAlign w:val="center"/>
          </w:tcPr>
          <w:p w14:paraId="6868CD62" w14:textId="77777777" w:rsidR="000F00D1" w:rsidRDefault="00000000">
            <w:pPr>
              <w:pStyle w:val="a6"/>
              <w:snapToGrid w:val="0"/>
              <w:jc w:val="center"/>
              <w:rPr>
                <w:rFonts w:hAnsi="宋体"/>
                <w:sz w:val="18"/>
                <w:szCs w:val="18"/>
              </w:rPr>
            </w:pPr>
            <w:r>
              <w:rPr>
                <w:rFonts w:hAnsi="宋体" w:hint="eastAsia"/>
                <w:sz w:val="18"/>
                <w:szCs w:val="18"/>
              </w:rPr>
              <w:t>departureId</w:t>
            </w:r>
          </w:p>
        </w:tc>
        <w:tc>
          <w:tcPr>
            <w:tcW w:w="1843" w:type="dxa"/>
            <w:tcBorders>
              <w:top w:val="single" w:sz="6" w:space="0" w:color="auto"/>
              <w:left w:val="nil"/>
              <w:bottom w:val="nil"/>
            </w:tcBorders>
            <w:vAlign w:val="center"/>
          </w:tcPr>
          <w:p w14:paraId="179C0D3C"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single" w:sz="6" w:space="0" w:color="auto"/>
              <w:left w:val="nil"/>
              <w:bottom w:val="nil"/>
            </w:tcBorders>
            <w:vAlign w:val="center"/>
          </w:tcPr>
          <w:p w14:paraId="58B46819" w14:textId="77777777" w:rsidR="000F00D1" w:rsidRDefault="00000000">
            <w:pPr>
              <w:pStyle w:val="a6"/>
              <w:snapToGrid w:val="0"/>
              <w:jc w:val="center"/>
              <w:rPr>
                <w:rFonts w:hAnsi="宋体"/>
                <w:sz w:val="18"/>
                <w:szCs w:val="18"/>
              </w:rPr>
            </w:pPr>
            <w:r>
              <w:rPr>
                <w:rFonts w:hAnsi="宋体"/>
                <w:sz w:val="18"/>
                <w:szCs w:val="18"/>
              </w:rPr>
              <w:t>10</w:t>
            </w:r>
          </w:p>
        </w:tc>
        <w:tc>
          <w:tcPr>
            <w:tcW w:w="2445" w:type="dxa"/>
            <w:tcBorders>
              <w:top w:val="single" w:sz="6" w:space="0" w:color="auto"/>
              <w:left w:val="nil"/>
              <w:bottom w:val="nil"/>
            </w:tcBorders>
            <w:vAlign w:val="center"/>
          </w:tcPr>
          <w:p w14:paraId="1C0A74DB" w14:textId="77777777" w:rsidR="000F00D1" w:rsidRDefault="00000000">
            <w:pPr>
              <w:pStyle w:val="a6"/>
              <w:snapToGrid w:val="0"/>
              <w:jc w:val="left"/>
              <w:rPr>
                <w:rFonts w:hAnsi="宋体"/>
                <w:sz w:val="18"/>
                <w:szCs w:val="18"/>
              </w:rPr>
            </w:pPr>
            <w:r>
              <w:rPr>
                <w:rFonts w:hAnsi="宋体" w:hint="eastAsia"/>
                <w:sz w:val="18"/>
                <w:szCs w:val="18"/>
              </w:rPr>
              <w:t>出发机场ID</w:t>
            </w:r>
          </w:p>
        </w:tc>
        <w:tc>
          <w:tcPr>
            <w:tcW w:w="1559" w:type="dxa"/>
            <w:tcBorders>
              <w:top w:val="single" w:sz="6" w:space="0" w:color="auto"/>
              <w:left w:val="nil"/>
              <w:bottom w:val="nil"/>
            </w:tcBorders>
            <w:vAlign w:val="center"/>
          </w:tcPr>
          <w:p w14:paraId="5831AD01"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68EE7EF0" w14:textId="77777777" w:rsidTr="00851F30">
        <w:trPr>
          <w:cantSplit/>
          <w:trHeight w:hRule="exact" w:val="510"/>
        </w:trPr>
        <w:tc>
          <w:tcPr>
            <w:tcW w:w="1490" w:type="dxa"/>
            <w:tcBorders>
              <w:top w:val="nil"/>
              <w:bottom w:val="single" w:sz="12" w:space="0" w:color="auto"/>
            </w:tcBorders>
            <w:vAlign w:val="center"/>
          </w:tcPr>
          <w:p w14:paraId="5DE8D625" w14:textId="77777777" w:rsidR="000F00D1" w:rsidRDefault="00000000">
            <w:pPr>
              <w:pStyle w:val="a6"/>
              <w:snapToGrid w:val="0"/>
              <w:jc w:val="center"/>
              <w:rPr>
                <w:rFonts w:hAnsi="宋体"/>
                <w:sz w:val="18"/>
                <w:szCs w:val="18"/>
              </w:rPr>
            </w:pPr>
            <w:r>
              <w:rPr>
                <w:rFonts w:hAnsi="宋体" w:hint="eastAsia"/>
                <w:sz w:val="18"/>
                <w:szCs w:val="18"/>
              </w:rPr>
              <w:t>arriveId</w:t>
            </w:r>
          </w:p>
        </w:tc>
        <w:tc>
          <w:tcPr>
            <w:tcW w:w="1843" w:type="dxa"/>
            <w:tcBorders>
              <w:top w:val="nil"/>
              <w:left w:val="nil"/>
              <w:bottom w:val="single" w:sz="12" w:space="0" w:color="auto"/>
            </w:tcBorders>
            <w:vAlign w:val="center"/>
          </w:tcPr>
          <w:p w14:paraId="486C2B86"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nil"/>
              <w:left w:val="nil"/>
              <w:bottom w:val="single" w:sz="12" w:space="0" w:color="auto"/>
            </w:tcBorders>
            <w:vAlign w:val="center"/>
          </w:tcPr>
          <w:p w14:paraId="78CE8499" w14:textId="77777777" w:rsidR="000F00D1" w:rsidRDefault="00000000">
            <w:pPr>
              <w:pStyle w:val="a6"/>
              <w:snapToGrid w:val="0"/>
              <w:jc w:val="center"/>
              <w:rPr>
                <w:rFonts w:hAnsi="宋体"/>
                <w:sz w:val="18"/>
                <w:szCs w:val="18"/>
              </w:rPr>
            </w:pPr>
            <w:r>
              <w:rPr>
                <w:rFonts w:hAnsi="宋体"/>
                <w:sz w:val="18"/>
                <w:szCs w:val="18"/>
              </w:rPr>
              <w:t>1</w:t>
            </w:r>
            <w:r>
              <w:rPr>
                <w:rFonts w:hAnsi="宋体" w:hint="eastAsia"/>
                <w:sz w:val="18"/>
                <w:szCs w:val="18"/>
              </w:rPr>
              <w:t>0</w:t>
            </w:r>
          </w:p>
        </w:tc>
        <w:tc>
          <w:tcPr>
            <w:tcW w:w="2445" w:type="dxa"/>
            <w:tcBorders>
              <w:top w:val="nil"/>
              <w:left w:val="nil"/>
              <w:bottom w:val="single" w:sz="12" w:space="0" w:color="auto"/>
            </w:tcBorders>
            <w:vAlign w:val="center"/>
          </w:tcPr>
          <w:p w14:paraId="25C1E861" w14:textId="77777777" w:rsidR="000F00D1" w:rsidRDefault="00000000">
            <w:pPr>
              <w:pStyle w:val="a6"/>
              <w:snapToGrid w:val="0"/>
              <w:jc w:val="left"/>
              <w:rPr>
                <w:rFonts w:hAnsi="宋体"/>
                <w:sz w:val="18"/>
                <w:szCs w:val="18"/>
              </w:rPr>
            </w:pPr>
            <w:r>
              <w:rPr>
                <w:rFonts w:hAnsi="宋体" w:hint="eastAsia"/>
                <w:sz w:val="18"/>
                <w:szCs w:val="18"/>
              </w:rPr>
              <w:t>到达机场ID</w:t>
            </w:r>
          </w:p>
        </w:tc>
        <w:tc>
          <w:tcPr>
            <w:tcW w:w="1559" w:type="dxa"/>
            <w:tcBorders>
              <w:top w:val="nil"/>
              <w:left w:val="nil"/>
              <w:bottom w:val="single" w:sz="12" w:space="0" w:color="auto"/>
            </w:tcBorders>
            <w:vAlign w:val="center"/>
          </w:tcPr>
          <w:p w14:paraId="1AFCA263" w14:textId="77777777" w:rsidR="000F00D1" w:rsidRDefault="00000000">
            <w:pPr>
              <w:pStyle w:val="a6"/>
              <w:snapToGrid w:val="0"/>
              <w:jc w:val="center"/>
              <w:rPr>
                <w:rFonts w:hAnsi="宋体"/>
                <w:sz w:val="18"/>
                <w:szCs w:val="18"/>
              </w:rPr>
            </w:pPr>
            <w:r>
              <w:rPr>
                <w:rFonts w:hAnsi="宋体" w:hint="eastAsia"/>
                <w:sz w:val="18"/>
                <w:szCs w:val="18"/>
              </w:rPr>
              <w:t>否</w:t>
            </w:r>
          </w:p>
        </w:tc>
      </w:tr>
    </w:tbl>
    <w:p w14:paraId="2088A843" w14:textId="37DF74C6" w:rsidR="000F00D1" w:rsidRDefault="00000000">
      <w:pPr>
        <w:pStyle w:val="3"/>
      </w:pPr>
      <w:bookmarkStart w:id="62" w:name="_Toc121087798"/>
      <w:r>
        <w:rPr>
          <w:rFonts w:hint="eastAsia"/>
        </w:rPr>
        <w:t>5</w:t>
      </w:r>
      <w:r>
        <w:t>.3.5</w:t>
      </w:r>
      <w:r>
        <w:rPr>
          <w:rFonts w:hint="eastAsia"/>
        </w:rPr>
        <w:t>到达天气表</w:t>
      </w:r>
      <w:bookmarkEnd w:id="62"/>
    </w:p>
    <w:p w14:paraId="128F911F" w14:textId="269EC4FF" w:rsidR="000B5B22" w:rsidRDefault="000B5B22" w:rsidP="000B5B22">
      <w:r w:rsidRPr="000B5B22">
        <w:rPr>
          <w:rFonts w:hint="eastAsia"/>
        </w:rPr>
        <w:t>用于存到达后的天气相关信息，包括最高温，最低温，平均温度，以及降水，风向，风速等</w:t>
      </w:r>
    </w:p>
    <w:p w14:paraId="35ABDB79" w14:textId="77777777" w:rsidR="000F00D1" w:rsidRDefault="00000000">
      <w:pPr>
        <w:ind w:firstLineChars="200" w:firstLine="480"/>
        <w:jc w:val="center"/>
      </w:pPr>
      <w:r>
        <w:rPr>
          <w:rFonts w:hint="eastAsia"/>
        </w:rPr>
        <w:lastRenderedPageBreak/>
        <w:t>表</w:t>
      </w:r>
      <w:r>
        <w:rPr>
          <w:rFonts w:hint="eastAsia"/>
        </w:rPr>
        <w:t xml:space="preserve">5-5 </w:t>
      </w:r>
      <w:r>
        <w:rPr>
          <w:rFonts w:hint="eastAsia"/>
        </w:rPr>
        <w:t>到达天气表</w:t>
      </w:r>
    </w:p>
    <w:tbl>
      <w:tblPr>
        <w:tblW w:w="8755" w:type="dxa"/>
        <w:tblInd w:w="319" w:type="dxa"/>
        <w:tblLayout w:type="fixed"/>
        <w:tblLook w:val="04A0" w:firstRow="1" w:lastRow="0" w:firstColumn="1" w:lastColumn="0" w:noHBand="0" w:noVBand="1"/>
      </w:tblPr>
      <w:tblGrid>
        <w:gridCol w:w="1490"/>
        <w:gridCol w:w="1843"/>
        <w:gridCol w:w="1418"/>
        <w:gridCol w:w="2445"/>
        <w:gridCol w:w="1559"/>
      </w:tblGrid>
      <w:tr w:rsidR="000F00D1" w14:paraId="2C9B8030" w14:textId="77777777" w:rsidTr="00851F30">
        <w:trPr>
          <w:cantSplit/>
          <w:trHeight w:hRule="exact" w:val="510"/>
        </w:trPr>
        <w:tc>
          <w:tcPr>
            <w:tcW w:w="1490" w:type="dxa"/>
            <w:tcBorders>
              <w:top w:val="single" w:sz="12" w:space="0" w:color="auto"/>
              <w:bottom w:val="single" w:sz="6" w:space="0" w:color="auto"/>
            </w:tcBorders>
            <w:vAlign w:val="center"/>
          </w:tcPr>
          <w:p w14:paraId="1D0F6F3A" w14:textId="77777777" w:rsidR="000F00D1" w:rsidRDefault="00000000">
            <w:pPr>
              <w:pStyle w:val="a6"/>
              <w:snapToGrid w:val="0"/>
              <w:ind w:left="25"/>
              <w:jc w:val="center"/>
              <w:rPr>
                <w:rFonts w:hAnsi="宋体"/>
                <w:sz w:val="18"/>
                <w:szCs w:val="18"/>
              </w:rPr>
            </w:pPr>
            <w:r>
              <w:rPr>
                <w:rFonts w:hAnsi="宋体" w:hint="eastAsia"/>
                <w:sz w:val="18"/>
                <w:szCs w:val="18"/>
              </w:rPr>
              <w:t>字段名</w:t>
            </w:r>
          </w:p>
        </w:tc>
        <w:tc>
          <w:tcPr>
            <w:tcW w:w="1843" w:type="dxa"/>
            <w:tcBorders>
              <w:top w:val="single" w:sz="12" w:space="0" w:color="auto"/>
              <w:left w:val="nil"/>
              <w:bottom w:val="single" w:sz="6" w:space="0" w:color="auto"/>
            </w:tcBorders>
            <w:vAlign w:val="center"/>
          </w:tcPr>
          <w:p w14:paraId="742AB55F" w14:textId="77777777" w:rsidR="000F00D1" w:rsidRDefault="00000000">
            <w:pPr>
              <w:pStyle w:val="a6"/>
              <w:snapToGrid w:val="0"/>
              <w:jc w:val="center"/>
              <w:rPr>
                <w:rFonts w:hAnsi="宋体"/>
                <w:sz w:val="18"/>
                <w:szCs w:val="18"/>
              </w:rPr>
            </w:pPr>
            <w:r>
              <w:rPr>
                <w:rFonts w:hAnsi="宋体" w:hint="eastAsia"/>
                <w:sz w:val="18"/>
                <w:szCs w:val="18"/>
              </w:rPr>
              <w:t>类型</w:t>
            </w:r>
          </w:p>
        </w:tc>
        <w:tc>
          <w:tcPr>
            <w:tcW w:w="1418" w:type="dxa"/>
            <w:tcBorders>
              <w:top w:val="single" w:sz="12" w:space="0" w:color="auto"/>
              <w:left w:val="nil"/>
              <w:bottom w:val="single" w:sz="6" w:space="0" w:color="auto"/>
            </w:tcBorders>
            <w:vAlign w:val="center"/>
          </w:tcPr>
          <w:p w14:paraId="257CEB49" w14:textId="77777777" w:rsidR="000F00D1" w:rsidRDefault="00000000">
            <w:pPr>
              <w:pStyle w:val="a6"/>
              <w:snapToGrid w:val="0"/>
              <w:jc w:val="center"/>
              <w:rPr>
                <w:rFonts w:hAnsi="宋体"/>
                <w:sz w:val="18"/>
                <w:szCs w:val="18"/>
              </w:rPr>
            </w:pPr>
            <w:r>
              <w:rPr>
                <w:rFonts w:hAnsi="宋体" w:hint="eastAsia"/>
                <w:sz w:val="18"/>
                <w:szCs w:val="18"/>
              </w:rPr>
              <w:t>大小</w:t>
            </w:r>
          </w:p>
        </w:tc>
        <w:tc>
          <w:tcPr>
            <w:tcW w:w="2445" w:type="dxa"/>
            <w:tcBorders>
              <w:top w:val="single" w:sz="12" w:space="0" w:color="auto"/>
              <w:left w:val="nil"/>
              <w:bottom w:val="single" w:sz="6" w:space="0" w:color="auto"/>
            </w:tcBorders>
            <w:vAlign w:val="center"/>
          </w:tcPr>
          <w:p w14:paraId="445B070B" w14:textId="77777777" w:rsidR="000F00D1" w:rsidRDefault="00000000">
            <w:pPr>
              <w:pStyle w:val="a6"/>
              <w:snapToGrid w:val="0"/>
              <w:ind w:left="25"/>
              <w:jc w:val="center"/>
              <w:rPr>
                <w:rFonts w:hAnsi="宋体"/>
                <w:sz w:val="18"/>
                <w:szCs w:val="18"/>
              </w:rPr>
            </w:pPr>
            <w:r>
              <w:rPr>
                <w:rFonts w:hAnsi="宋体" w:hint="eastAsia"/>
                <w:sz w:val="18"/>
                <w:szCs w:val="18"/>
              </w:rPr>
              <w:t>描述</w:t>
            </w:r>
          </w:p>
        </w:tc>
        <w:tc>
          <w:tcPr>
            <w:tcW w:w="1559" w:type="dxa"/>
            <w:tcBorders>
              <w:top w:val="single" w:sz="12" w:space="0" w:color="auto"/>
              <w:left w:val="nil"/>
              <w:bottom w:val="single" w:sz="6" w:space="0" w:color="auto"/>
            </w:tcBorders>
            <w:vAlign w:val="center"/>
          </w:tcPr>
          <w:p w14:paraId="7329FB52" w14:textId="77777777" w:rsidR="000F00D1" w:rsidRDefault="00000000">
            <w:pPr>
              <w:pStyle w:val="a6"/>
              <w:snapToGrid w:val="0"/>
              <w:ind w:hanging="17"/>
              <w:jc w:val="center"/>
              <w:rPr>
                <w:rFonts w:hAnsi="宋体"/>
                <w:sz w:val="18"/>
                <w:szCs w:val="18"/>
              </w:rPr>
            </w:pPr>
            <w:r>
              <w:rPr>
                <w:rFonts w:hAnsi="宋体" w:hint="eastAsia"/>
                <w:sz w:val="18"/>
                <w:szCs w:val="18"/>
              </w:rPr>
              <w:t>是否可为空</w:t>
            </w:r>
          </w:p>
        </w:tc>
      </w:tr>
      <w:tr w:rsidR="000F00D1" w14:paraId="0D748ACA" w14:textId="77777777" w:rsidTr="00851F30">
        <w:trPr>
          <w:cantSplit/>
          <w:trHeight w:hRule="exact" w:val="510"/>
        </w:trPr>
        <w:tc>
          <w:tcPr>
            <w:tcW w:w="1490" w:type="dxa"/>
            <w:tcBorders>
              <w:top w:val="single" w:sz="6" w:space="0" w:color="auto"/>
              <w:bottom w:val="nil"/>
            </w:tcBorders>
            <w:vAlign w:val="center"/>
          </w:tcPr>
          <w:p w14:paraId="64916D9A" w14:textId="77777777" w:rsidR="000F00D1" w:rsidRDefault="00000000">
            <w:pPr>
              <w:pStyle w:val="a6"/>
              <w:snapToGrid w:val="0"/>
              <w:jc w:val="center"/>
              <w:rPr>
                <w:rFonts w:hAnsi="宋体"/>
                <w:sz w:val="18"/>
                <w:szCs w:val="18"/>
              </w:rPr>
            </w:pPr>
            <w:r>
              <w:rPr>
                <w:rFonts w:hAnsi="宋体" w:hint="eastAsia"/>
                <w:sz w:val="18"/>
                <w:szCs w:val="18"/>
              </w:rPr>
              <w:t>weatherId</w:t>
            </w:r>
          </w:p>
        </w:tc>
        <w:tc>
          <w:tcPr>
            <w:tcW w:w="1843" w:type="dxa"/>
            <w:tcBorders>
              <w:top w:val="single" w:sz="6" w:space="0" w:color="auto"/>
              <w:left w:val="nil"/>
              <w:bottom w:val="nil"/>
            </w:tcBorders>
            <w:vAlign w:val="center"/>
          </w:tcPr>
          <w:p w14:paraId="3A26A7AE"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single" w:sz="6" w:space="0" w:color="auto"/>
              <w:left w:val="nil"/>
              <w:bottom w:val="nil"/>
            </w:tcBorders>
            <w:vAlign w:val="center"/>
          </w:tcPr>
          <w:p w14:paraId="77FB85EA" w14:textId="77777777" w:rsidR="000F00D1" w:rsidRDefault="00000000">
            <w:pPr>
              <w:pStyle w:val="a6"/>
              <w:snapToGrid w:val="0"/>
              <w:jc w:val="center"/>
              <w:rPr>
                <w:rFonts w:hAnsi="宋体"/>
                <w:sz w:val="18"/>
                <w:szCs w:val="18"/>
              </w:rPr>
            </w:pPr>
            <w:r>
              <w:rPr>
                <w:rFonts w:hAnsi="宋体"/>
                <w:sz w:val="18"/>
                <w:szCs w:val="18"/>
              </w:rPr>
              <w:t>10</w:t>
            </w:r>
          </w:p>
        </w:tc>
        <w:tc>
          <w:tcPr>
            <w:tcW w:w="2445" w:type="dxa"/>
            <w:tcBorders>
              <w:top w:val="single" w:sz="6" w:space="0" w:color="auto"/>
              <w:left w:val="nil"/>
              <w:bottom w:val="nil"/>
            </w:tcBorders>
            <w:vAlign w:val="center"/>
          </w:tcPr>
          <w:p w14:paraId="074D5BB2" w14:textId="77777777" w:rsidR="000F00D1" w:rsidRDefault="00000000">
            <w:pPr>
              <w:pStyle w:val="a6"/>
              <w:snapToGrid w:val="0"/>
              <w:jc w:val="left"/>
              <w:rPr>
                <w:rFonts w:hAnsi="宋体"/>
                <w:sz w:val="18"/>
                <w:szCs w:val="18"/>
              </w:rPr>
            </w:pPr>
            <w:r>
              <w:rPr>
                <w:rFonts w:hAnsi="宋体" w:hint="eastAsia"/>
                <w:sz w:val="18"/>
                <w:szCs w:val="18"/>
              </w:rPr>
              <w:t>天气ID</w:t>
            </w:r>
          </w:p>
        </w:tc>
        <w:tc>
          <w:tcPr>
            <w:tcW w:w="1559" w:type="dxa"/>
            <w:tcBorders>
              <w:top w:val="single" w:sz="6" w:space="0" w:color="auto"/>
              <w:left w:val="nil"/>
              <w:bottom w:val="nil"/>
            </w:tcBorders>
            <w:vAlign w:val="center"/>
          </w:tcPr>
          <w:p w14:paraId="3DC36E8A"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37C7000D" w14:textId="77777777" w:rsidTr="00851F30">
        <w:trPr>
          <w:cantSplit/>
          <w:trHeight w:hRule="exact" w:val="510"/>
        </w:trPr>
        <w:tc>
          <w:tcPr>
            <w:tcW w:w="1490" w:type="dxa"/>
            <w:tcBorders>
              <w:top w:val="nil"/>
              <w:bottom w:val="nil"/>
            </w:tcBorders>
            <w:vAlign w:val="center"/>
          </w:tcPr>
          <w:p w14:paraId="4AFD1504" w14:textId="77777777" w:rsidR="000F00D1" w:rsidRDefault="00000000">
            <w:pPr>
              <w:pStyle w:val="a6"/>
              <w:snapToGrid w:val="0"/>
              <w:jc w:val="center"/>
              <w:rPr>
                <w:rFonts w:hAnsi="宋体"/>
                <w:sz w:val="18"/>
                <w:szCs w:val="18"/>
              </w:rPr>
            </w:pPr>
            <w:r>
              <w:rPr>
                <w:rFonts w:hAnsi="宋体" w:hint="eastAsia"/>
                <w:sz w:val="18"/>
                <w:szCs w:val="18"/>
              </w:rPr>
              <w:t>date</w:t>
            </w:r>
          </w:p>
        </w:tc>
        <w:tc>
          <w:tcPr>
            <w:tcW w:w="1843" w:type="dxa"/>
            <w:tcBorders>
              <w:top w:val="nil"/>
              <w:left w:val="nil"/>
              <w:bottom w:val="nil"/>
            </w:tcBorders>
            <w:vAlign w:val="center"/>
          </w:tcPr>
          <w:p w14:paraId="6A1C05AE" w14:textId="77777777" w:rsidR="000F00D1" w:rsidRDefault="00000000">
            <w:pPr>
              <w:pStyle w:val="a6"/>
              <w:snapToGrid w:val="0"/>
              <w:ind w:left="17" w:hanging="17"/>
              <w:jc w:val="center"/>
              <w:rPr>
                <w:rFonts w:hAnsi="宋体"/>
                <w:sz w:val="18"/>
                <w:szCs w:val="18"/>
              </w:rPr>
            </w:pPr>
            <w:r>
              <w:rPr>
                <w:rFonts w:hAnsi="宋体" w:hint="eastAsia"/>
                <w:sz w:val="18"/>
                <w:szCs w:val="18"/>
              </w:rPr>
              <w:t>date</w:t>
            </w:r>
          </w:p>
        </w:tc>
        <w:tc>
          <w:tcPr>
            <w:tcW w:w="1418" w:type="dxa"/>
            <w:tcBorders>
              <w:top w:val="nil"/>
              <w:left w:val="nil"/>
              <w:bottom w:val="nil"/>
            </w:tcBorders>
            <w:vAlign w:val="center"/>
          </w:tcPr>
          <w:p w14:paraId="5012CC23" w14:textId="77777777" w:rsidR="000F00D1" w:rsidRDefault="00000000">
            <w:pPr>
              <w:pStyle w:val="a6"/>
              <w:snapToGrid w:val="0"/>
              <w:jc w:val="center"/>
              <w:rPr>
                <w:rFonts w:hAnsi="宋体"/>
                <w:sz w:val="18"/>
                <w:szCs w:val="18"/>
              </w:rPr>
            </w:pPr>
            <w:r>
              <w:rPr>
                <w:rFonts w:hAnsi="宋体" w:hint="eastAsia"/>
                <w:sz w:val="18"/>
                <w:szCs w:val="18"/>
              </w:rPr>
              <w:t>-</w:t>
            </w:r>
          </w:p>
        </w:tc>
        <w:tc>
          <w:tcPr>
            <w:tcW w:w="2445" w:type="dxa"/>
            <w:tcBorders>
              <w:top w:val="nil"/>
              <w:left w:val="nil"/>
              <w:bottom w:val="nil"/>
            </w:tcBorders>
            <w:vAlign w:val="center"/>
          </w:tcPr>
          <w:p w14:paraId="7C2E3214" w14:textId="77777777" w:rsidR="000F00D1" w:rsidRDefault="00000000">
            <w:pPr>
              <w:pStyle w:val="a6"/>
              <w:snapToGrid w:val="0"/>
              <w:jc w:val="left"/>
              <w:rPr>
                <w:rFonts w:hAnsi="宋体"/>
                <w:sz w:val="18"/>
                <w:szCs w:val="18"/>
              </w:rPr>
            </w:pPr>
            <w:r>
              <w:rPr>
                <w:rFonts w:hAnsi="宋体" w:hint="eastAsia"/>
                <w:sz w:val="18"/>
                <w:szCs w:val="18"/>
              </w:rPr>
              <w:t>日期</w:t>
            </w:r>
          </w:p>
        </w:tc>
        <w:tc>
          <w:tcPr>
            <w:tcW w:w="1559" w:type="dxa"/>
            <w:tcBorders>
              <w:top w:val="nil"/>
              <w:left w:val="nil"/>
              <w:bottom w:val="nil"/>
            </w:tcBorders>
            <w:vAlign w:val="center"/>
          </w:tcPr>
          <w:p w14:paraId="13442187"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51EAC28E" w14:textId="77777777" w:rsidTr="00851F30">
        <w:trPr>
          <w:cantSplit/>
          <w:trHeight w:hRule="exact" w:val="510"/>
        </w:trPr>
        <w:tc>
          <w:tcPr>
            <w:tcW w:w="1490" w:type="dxa"/>
            <w:tcBorders>
              <w:top w:val="nil"/>
              <w:bottom w:val="nil"/>
            </w:tcBorders>
            <w:vAlign w:val="center"/>
          </w:tcPr>
          <w:p w14:paraId="6859BB8D" w14:textId="77777777" w:rsidR="000F00D1" w:rsidRDefault="00000000">
            <w:pPr>
              <w:pStyle w:val="a6"/>
              <w:snapToGrid w:val="0"/>
              <w:jc w:val="center"/>
              <w:rPr>
                <w:rFonts w:hAnsi="宋体"/>
                <w:sz w:val="18"/>
                <w:szCs w:val="18"/>
              </w:rPr>
            </w:pPr>
            <w:r>
              <w:rPr>
                <w:rFonts w:hAnsi="宋体" w:hint="eastAsia"/>
                <w:sz w:val="18"/>
                <w:szCs w:val="18"/>
              </w:rPr>
              <w:t>avg_temp</w:t>
            </w:r>
          </w:p>
        </w:tc>
        <w:tc>
          <w:tcPr>
            <w:tcW w:w="1843" w:type="dxa"/>
            <w:tcBorders>
              <w:top w:val="nil"/>
              <w:left w:val="nil"/>
              <w:bottom w:val="nil"/>
            </w:tcBorders>
            <w:vAlign w:val="center"/>
          </w:tcPr>
          <w:p w14:paraId="557CFF57"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375C94C2"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75C39C62" w14:textId="77777777" w:rsidR="000F00D1" w:rsidRDefault="00000000">
            <w:pPr>
              <w:pStyle w:val="a6"/>
              <w:snapToGrid w:val="0"/>
              <w:jc w:val="left"/>
              <w:rPr>
                <w:rFonts w:hAnsi="宋体"/>
                <w:sz w:val="18"/>
                <w:szCs w:val="18"/>
              </w:rPr>
            </w:pPr>
            <w:r>
              <w:rPr>
                <w:rFonts w:hAnsi="宋体" w:hint="eastAsia"/>
                <w:sz w:val="18"/>
                <w:szCs w:val="18"/>
              </w:rPr>
              <w:t>平均气温</w:t>
            </w:r>
          </w:p>
        </w:tc>
        <w:tc>
          <w:tcPr>
            <w:tcW w:w="1559" w:type="dxa"/>
            <w:tcBorders>
              <w:top w:val="nil"/>
              <w:left w:val="nil"/>
              <w:bottom w:val="nil"/>
            </w:tcBorders>
            <w:vAlign w:val="center"/>
          </w:tcPr>
          <w:p w14:paraId="6C53477F"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2DE97C20" w14:textId="77777777" w:rsidTr="00851F30">
        <w:trPr>
          <w:cantSplit/>
          <w:trHeight w:hRule="exact" w:val="510"/>
        </w:trPr>
        <w:tc>
          <w:tcPr>
            <w:tcW w:w="1490" w:type="dxa"/>
            <w:tcBorders>
              <w:top w:val="nil"/>
              <w:bottom w:val="nil"/>
            </w:tcBorders>
            <w:vAlign w:val="center"/>
          </w:tcPr>
          <w:p w14:paraId="36369F52" w14:textId="77777777" w:rsidR="000F00D1" w:rsidRDefault="00000000">
            <w:pPr>
              <w:pStyle w:val="a6"/>
              <w:snapToGrid w:val="0"/>
              <w:jc w:val="center"/>
              <w:rPr>
                <w:rFonts w:hAnsi="宋体"/>
                <w:sz w:val="18"/>
                <w:szCs w:val="18"/>
              </w:rPr>
            </w:pPr>
            <w:r>
              <w:rPr>
                <w:rFonts w:hAnsi="宋体" w:hint="eastAsia"/>
                <w:sz w:val="18"/>
                <w:szCs w:val="18"/>
              </w:rPr>
              <w:t>Max_temp</w:t>
            </w:r>
          </w:p>
        </w:tc>
        <w:tc>
          <w:tcPr>
            <w:tcW w:w="1843" w:type="dxa"/>
            <w:tcBorders>
              <w:top w:val="nil"/>
              <w:left w:val="nil"/>
              <w:bottom w:val="nil"/>
            </w:tcBorders>
            <w:vAlign w:val="center"/>
          </w:tcPr>
          <w:p w14:paraId="688AEF8B"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351490C5"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7102B745" w14:textId="77777777" w:rsidR="000F00D1" w:rsidRDefault="00000000">
            <w:pPr>
              <w:pStyle w:val="a6"/>
              <w:snapToGrid w:val="0"/>
              <w:jc w:val="left"/>
              <w:rPr>
                <w:rFonts w:hAnsi="宋体"/>
                <w:sz w:val="18"/>
                <w:szCs w:val="18"/>
              </w:rPr>
            </w:pPr>
            <w:r>
              <w:rPr>
                <w:rFonts w:hAnsi="宋体" w:hint="eastAsia"/>
                <w:sz w:val="18"/>
                <w:szCs w:val="18"/>
              </w:rPr>
              <w:t>最高气温</w:t>
            </w:r>
          </w:p>
        </w:tc>
        <w:tc>
          <w:tcPr>
            <w:tcW w:w="1559" w:type="dxa"/>
            <w:tcBorders>
              <w:top w:val="nil"/>
              <w:left w:val="nil"/>
              <w:bottom w:val="nil"/>
            </w:tcBorders>
            <w:vAlign w:val="center"/>
          </w:tcPr>
          <w:p w14:paraId="103DCCE1"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42A48FDA" w14:textId="77777777" w:rsidTr="00851F30">
        <w:trPr>
          <w:cantSplit/>
          <w:trHeight w:hRule="exact" w:val="510"/>
        </w:trPr>
        <w:tc>
          <w:tcPr>
            <w:tcW w:w="1490" w:type="dxa"/>
            <w:tcBorders>
              <w:top w:val="nil"/>
              <w:bottom w:val="nil"/>
            </w:tcBorders>
            <w:vAlign w:val="center"/>
          </w:tcPr>
          <w:p w14:paraId="714BADCA" w14:textId="77777777" w:rsidR="000F00D1" w:rsidRDefault="00000000">
            <w:pPr>
              <w:pStyle w:val="a6"/>
              <w:snapToGrid w:val="0"/>
              <w:jc w:val="center"/>
              <w:rPr>
                <w:rFonts w:hAnsi="宋体"/>
                <w:sz w:val="18"/>
                <w:szCs w:val="18"/>
              </w:rPr>
            </w:pPr>
            <w:r>
              <w:rPr>
                <w:rFonts w:hAnsi="宋体" w:hint="eastAsia"/>
                <w:sz w:val="18"/>
                <w:szCs w:val="18"/>
              </w:rPr>
              <w:t>min_temp</w:t>
            </w:r>
          </w:p>
        </w:tc>
        <w:tc>
          <w:tcPr>
            <w:tcW w:w="1843" w:type="dxa"/>
            <w:tcBorders>
              <w:top w:val="nil"/>
              <w:left w:val="nil"/>
              <w:bottom w:val="nil"/>
            </w:tcBorders>
            <w:vAlign w:val="center"/>
          </w:tcPr>
          <w:p w14:paraId="7F571A3C"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4B9679BD"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66C930EF" w14:textId="77777777" w:rsidR="000F00D1" w:rsidRDefault="00000000">
            <w:pPr>
              <w:pStyle w:val="a6"/>
              <w:snapToGrid w:val="0"/>
              <w:jc w:val="left"/>
              <w:rPr>
                <w:rFonts w:hAnsi="宋体"/>
                <w:sz w:val="18"/>
                <w:szCs w:val="18"/>
              </w:rPr>
            </w:pPr>
            <w:r>
              <w:rPr>
                <w:rFonts w:hAnsi="宋体" w:hint="eastAsia"/>
                <w:sz w:val="18"/>
                <w:szCs w:val="18"/>
              </w:rPr>
              <w:t>最低气温</w:t>
            </w:r>
          </w:p>
        </w:tc>
        <w:tc>
          <w:tcPr>
            <w:tcW w:w="1559" w:type="dxa"/>
            <w:tcBorders>
              <w:top w:val="nil"/>
              <w:left w:val="nil"/>
              <w:bottom w:val="nil"/>
            </w:tcBorders>
            <w:vAlign w:val="center"/>
          </w:tcPr>
          <w:p w14:paraId="4F672288"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070DC048" w14:textId="77777777" w:rsidTr="00851F30">
        <w:trPr>
          <w:cantSplit/>
          <w:trHeight w:hRule="exact" w:val="510"/>
        </w:trPr>
        <w:tc>
          <w:tcPr>
            <w:tcW w:w="1490" w:type="dxa"/>
            <w:tcBorders>
              <w:top w:val="nil"/>
              <w:bottom w:val="nil"/>
            </w:tcBorders>
            <w:vAlign w:val="center"/>
          </w:tcPr>
          <w:p w14:paraId="3E2F6CDF" w14:textId="77777777" w:rsidR="000F00D1" w:rsidRDefault="00000000">
            <w:pPr>
              <w:pStyle w:val="a6"/>
              <w:snapToGrid w:val="0"/>
              <w:jc w:val="center"/>
              <w:rPr>
                <w:rFonts w:hAnsi="宋体"/>
                <w:sz w:val="18"/>
                <w:szCs w:val="18"/>
              </w:rPr>
            </w:pPr>
            <w:r>
              <w:rPr>
                <w:rFonts w:hAnsi="宋体" w:hint="eastAsia"/>
                <w:sz w:val="18"/>
                <w:szCs w:val="18"/>
              </w:rPr>
              <w:t>prec</w:t>
            </w:r>
          </w:p>
        </w:tc>
        <w:tc>
          <w:tcPr>
            <w:tcW w:w="1843" w:type="dxa"/>
            <w:tcBorders>
              <w:top w:val="nil"/>
              <w:left w:val="nil"/>
              <w:bottom w:val="nil"/>
            </w:tcBorders>
            <w:vAlign w:val="center"/>
          </w:tcPr>
          <w:p w14:paraId="3C707636"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4173CF3B"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12E1ED91" w14:textId="77777777" w:rsidR="000F00D1" w:rsidRDefault="00000000">
            <w:pPr>
              <w:pStyle w:val="a6"/>
              <w:snapToGrid w:val="0"/>
              <w:jc w:val="left"/>
              <w:rPr>
                <w:rFonts w:hAnsi="宋体"/>
                <w:sz w:val="18"/>
                <w:szCs w:val="18"/>
              </w:rPr>
            </w:pPr>
            <w:r>
              <w:rPr>
                <w:rFonts w:hAnsi="宋体" w:hint="eastAsia"/>
                <w:sz w:val="18"/>
                <w:szCs w:val="18"/>
              </w:rPr>
              <w:t>降水</w:t>
            </w:r>
          </w:p>
        </w:tc>
        <w:tc>
          <w:tcPr>
            <w:tcW w:w="1559" w:type="dxa"/>
            <w:tcBorders>
              <w:top w:val="nil"/>
              <w:left w:val="nil"/>
              <w:bottom w:val="nil"/>
            </w:tcBorders>
            <w:vAlign w:val="center"/>
          </w:tcPr>
          <w:p w14:paraId="00639312"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309C813B" w14:textId="77777777" w:rsidTr="00851F30">
        <w:trPr>
          <w:cantSplit/>
          <w:trHeight w:hRule="exact" w:val="510"/>
        </w:trPr>
        <w:tc>
          <w:tcPr>
            <w:tcW w:w="1490" w:type="dxa"/>
            <w:tcBorders>
              <w:top w:val="nil"/>
              <w:bottom w:val="nil"/>
            </w:tcBorders>
            <w:vAlign w:val="center"/>
          </w:tcPr>
          <w:p w14:paraId="35963A1D" w14:textId="77777777" w:rsidR="000F00D1" w:rsidRDefault="00000000">
            <w:pPr>
              <w:pStyle w:val="a6"/>
              <w:snapToGrid w:val="0"/>
              <w:jc w:val="center"/>
              <w:rPr>
                <w:rFonts w:hAnsi="宋体"/>
                <w:sz w:val="18"/>
                <w:szCs w:val="18"/>
              </w:rPr>
            </w:pPr>
            <w:r>
              <w:rPr>
                <w:rFonts w:hAnsi="宋体" w:hint="eastAsia"/>
                <w:sz w:val="18"/>
                <w:szCs w:val="18"/>
              </w:rPr>
              <w:t>pressure</w:t>
            </w:r>
          </w:p>
        </w:tc>
        <w:tc>
          <w:tcPr>
            <w:tcW w:w="1843" w:type="dxa"/>
            <w:tcBorders>
              <w:top w:val="nil"/>
              <w:left w:val="nil"/>
              <w:bottom w:val="nil"/>
            </w:tcBorders>
            <w:vAlign w:val="center"/>
          </w:tcPr>
          <w:p w14:paraId="5F4035FA"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3D63A55E"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32CBD00E" w14:textId="77777777" w:rsidR="000F00D1" w:rsidRDefault="00000000">
            <w:pPr>
              <w:pStyle w:val="a6"/>
              <w:snapToGrid w:val="0"/>
              <w:jc w:val="left"/>
              <w:rPr>
                <w:rFonts w:hAnsi="宋体"/>
                <w:sz w:val="18"/>
                <w:szCs w:val="18"/>
              </w:rPr>
            </w:pPr>
            <w:r>
              <w:rPr>
                <w:rFonts w:hAnsi="宋体" w:hint="eastAsia"/>
                <w:sz w:val="18"/>
                <w:szCs w:val="18"/>
              </w:rPr>
              <w:t>气压</w:t>
            </w:r>
          </w:p>
        </w:tc>
        <w:tc>
          <w:tcPr>
            <w:tcW w:w="1559" w:type="dxa"/>
            <w:tcBorders>
              <w:top w:val="nil"/>
              <w:left w:val="nil"/>
              <w:bottom w:val="nil"/>
            </w:tcBorders>
            <w:vAlign w:val="center"/>
          </w:tcPr>
          <w:p w14:paraId="4FF978CF"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42572D6E" w14:textId="77777777" w:rsidTr="00851F30">
        <w:trPr>
          <w:cantSplit/>
          <w:trHeight w:hRule="exact" w:val="510"/>
        </w:trPr>
        <w:tc>
          <w:tcPr>
            <w:tcW w:w="1490" w:type="dxa"/>
            <w:tcBorders>
              <w:top w:val="nil"/>
              <w:bottom w:val="nil"/>
            </w:tcBorders>
            <w:vAlign w:val="center"/>
          </w:tcPr>
          <w:p w14:paraId="7F167AB6" w14:textId="77777777" w:rsidR="000F00D1" w:rsidRDefault="00000000">
            <w:pPr>
              <w:pStyle w:val="a6"/>
              <w:snapToGrid w:val="0"/>
              <w:jc w:val="center"/>
              <w:rPr>
                <w:rFonts w:hAnsi="宋体"/>
                <w:sz w:val="18"/>
                <w:szCs w:val="18"/>
              </w:rPr>
            </w:pPr>
            <w:r>
              <w:rPr>
                <w:rFonts w:hAnsi="宋体" w:hint="eastAsia"/>
                <w:sz w:val="18"/>
                <w:szCs w:val="18"/>
              </w:rPr>
              <w:t>wind_dir</w:t>
            </w:r>
          </w:p>
        </w:tc>
        <w:tc>
          <w:tcPr>
            <w:tcW w:w="1843" w:type="dxa"/>
            <w:tcBorders>
              <w:top w:val="nil"/>
              <w:left w:val="nil"/>
              <w:bottom w:val="nil"/>
            </w:tcBorders>
            <w:vAlign w:val="center"/>
          </w:tcPr>
          <w:p w14:paraId="1C6EA6DC"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5C03FA72"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1FABCDEB" w14:textId="77777777" w:rsidR="000F00D1" w:rsidRDefault="00000000">
            <w:pPr>
              <w:pStyle w:val="a6"/>
              <w:snapToGrid w:val="0"/>
              <w:jc w:val="left"/>
              <w:rPr>
                <w:rFonts w:hAnsi="宋体"/>
                <w:sz w:val="18"/>
                <w:szCs w:val="18"/>
              </w:rPr>
            </w:pPr>
            <w:r>
              <w:rPr>
                <w:rFonts w:hAnsi="宋体" w:hint="eastAsia"/>
                <w:sz w:val="18"/>
                <w:szCs w:val="18"/>
              </w:rPr>
              <w:t>风向</w:t>
            </w:r>
          </w:p>
        </w:tc>
        <w:tc>
          <w:tcPr>
            <w:tcW w:w="1559" w:type="dxa"/>
            <w:tcBorders>
              <w:top w:val="nil"/>
              <w:left w:val="nil"/>
              <w:bottom w:val="nil"/>
            </w:tcBorders>
            <w:vAlign w:val="center"/>
          </w:tcPr>
          <w:p w14:paraId="1D07766E"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681099E0" w14:textId="77777777" w:rsidTr="00851F30">
        <w:trPr>
          <w:cantSplit/>
          <w:trHeight w:hRule="exact" w:val="510"/>
        </w:trPr>
        <w:tc>
          <w:tcPr>
            <w:tcW w:w="1490" w:type="dxa"/>
            <w:tcBorders>
              <w:top w:val="nil"/>
              <w:bottom w:val="single" w:sz="12" w:space="0" w:color="auto"/>
            </w:tcBorders>
            <w:vAlign w:val="center"/>
          </w:tcPr>
          <w:p w14:paraId="2576BC24" w14:textId="77777777" w:rsidR="000F00D1" w:rsidRDefault="00000000">
            <w:pPr>
              <w:pStyle w:val="a6"/>
              <w:snapToGrid w:val="0"/>
              <w:jc w:val="center"/>
              <w:rPr>
                <w:rFonts w:hAnsi="宋体"/>
                <w:sz w:val="18"/>
                <w:szCs w:val="18"/>
              </w:rPr>
            </w:pPr>
            <w:r>
              <w:rPr>
                <w:rFonts w:hAnsi="宋体" w:hint="eastAsia"/>
                <w:sz w:val="18"/>
                <w:szCs w:val="18"/>
              </w:rPr>
              <w:t>wind_sp</w:t>
            </w:r>
          </w:p>
        </w:tc>
        <w:tc>
          <w:tcPr>
            <w:tcW w:w="1843" w:type="dxa"/>
            <w:tcBorders>
              <w:top w:val="nil"/>
              <w:left w:val="nil"/>
              <w:bottom w:val="single" w:sz="12" w:space="0" w:color="auto"/>
            </w:tcBorders>
            <w:vAlign w:val="center"/>
          </w:tcPr>
          <w:p w14:paraId="571C6920" w14:textId="77777777" w:rsidR="000F00D1" w:rsidRDefault="00000000">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single" w:sz="12" w:space="0" w:color="auto"/>
            </w:tcBorders>
            <w:vAlign w:val="center"/>
          </w:tcPr>
          <w:p w14:paraId="77F9C55E" w14:textId="77777777" w:rsidR="000F00D1" w:rsidRDefault="00000000">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single" w:sz="12" w:space="0" w:color="auto"/>
            </w:tcBorders>
            <w:vAlign w:val="center"/>
          </w:tcPr>
          <w:p w14:paraId="441591B2" w14:textId="77777777" w:rsidR="000F00D1" w:rsidRDefault="00000000">
            <w:pPr>
              <w:pStyle w:val="a6"/>
              <w:snapToGrid w:val="0"/>
              <w:jc w:val="left"/>
              <w:rPr>
                <w:rFonts w:hAnsi="宋体"/>
                <w:sz w:val="18"/>
                <w:szCs w:val="18"/>
              </w:rPr>
            </w:pPr>
            <w:r>
              <w:rPr>
                <w:rFonts w:hAnsi="宋体" w:hint="eastAsia"/>
                <w:sz w:val="18"/>
                <w:szCs w:val="18"/>
              </w:rPr>
              <w:t>风速</w:t>
            </w:r>
          </w:p>
        </w:tc>
        <w:tc>
          <w:tcPr>
            <w:tcW w:w="1559" w:type="dxa"/>
            <w:tcBorders>
              <w:top w:val="nil"/>
              <w:left w:val="nil"/>
              <w:bottom w:val="single" w:sz="12" w:space="0" w:color="auto"/>
            </w:tcBorders>
            <w:vAlign w:val="center"/>
          </w:tcPr>
          <w:p w14:paraId="0A833EE5" w14:textId="77777777" w:rsidR="000F00D1" w:rsidRDefault="00000000">
            <w:pPr>
              <w:pStyle w:val="a6"/>
              <w:snapToGrid w:val="0"/>
              <w:jc w:val="center"/>
              <w:rPr>
                <w:rFonts w:hAnsi="宋体"/>
                <w:sz w:val="18"/>
                <w:szCs w:val="18"/>
              </w:rPr>
            </w:pPr>
            <w:r>
              <w:rPr>
                <w:rFonts w:hAnsi="宋体" w:hint="eastAsia"/>
                <w:sz w:val="18"/>
                <w:szCs w:val="18"/>
              </w:rPr>
              <w:t>否</w:t>
            </w:r>
          </w:p>
        </w:tc>
      </w:tr>
    </w:tbl>
    <w:p w14:paraId="5FEC198A" w14:textId="33F82395" w:rsidR="000F00D1" w:rsidRDefault="00000000">
      <w:pPr>
        <w:pStyle w:val="3"/>
        <w:ind w:left="0" w:firstLine="0"/>
      </w:pPr>
      <w:bookmarkStart w:id="63" w:name="_Toc121087799"/>
      <w:r>
        <w:rPr>
          <w:rFonts w:hint="eastAsia"/>
        </w:rPr>
        <w:t>5</w:t>
      </w:r>
      <w:r>
        <w:t>.3.6</w:t>
      </w:r>
      <w:r>
        <w:rPr>
          <w:rFonts w:hint="eastAsia"/>
        </w:rPr>
        <w:t>机场天气表</w:t>
      </w:r>
      <w:bookmarkEnd w:id="63"/>
    </w:p>
    <w:p w14:paraId="5179E6C4" w14:textId="2A1E3EBD" w:rsidR="000B5B22" w:rsidRDefault="000B5B22" w:rsidP="000B5B22">
      <w:r w:rsidRPr="000B5B22">
        <w:rPr>
          <w:rFonts w:hint="eastAsia"/>
        </w:rPr>
        <w:t>用于存放机场的天气信息以及预测出的延迟出发时间与延迟到达时间。</w:t>
      </w:r>
    </w:p>
    <w:p w14:paraId="7F9CA3F0" w14:textId="77777777" w:rsidR="000F00D1" w:rsidRDefault="00000000">
      <w:pPr>
        <w:ind w:firstLineChars="200" w:firstLine="480"/>
        <w:jc w:val="center"/>
      </w:pPr>
      <w:r>
        <w:rPr>
          <w:rFonts w:hint="eastAsia"/>
        </w:rPr>
        <w:t>表</w:t>
      </w:r>
      <w:r>
        <w:rPr>
          <w:rFonts w:hint="eastAsia"/>
        </w:rPr>
        <w:t xml:space="preserve">5-6 </w:t>
      </w:r>
      <w:r>
        <w:rPr>
          <w:rFonts w:hint="eastAsia"/>
        </w:rPr>
        <w:t>机场天气表</w:t>
      </w:r>
    </w:p>
    <w:tbl>
      <w:tblPr>
        <w:tblW w:w="8755" w:type="dxa"/>
        <w:tblInd w:w="319" w:type="dxa"/>
        <w:tblLayout w:type="fixed"/>
        <w:tblLook w:val="04A0" w:firstRow="1" w:lastRow="0" w:firstColumn="1" w:lastColumn="0" w:noHBand="0" w:noVBand="1"/>
      </w:tblPr>
      <w:tblGrid>
        <w:gridCol w:w="1490"/>
        <w:gridCol w:w="1843"/>
        <w:gridCol w:w="1418"/>
        <w:gridCol w:w="2445"/>
        <w:gridCol w:w="1559"/>
      </w:tblGrid>
      <w:tr w:rsidR="000F00D1" w14:paraId="1833322B" w14:textId="77777777" w:rsidTr="00851F30">
        <w:trPr>
          <w:cantSplit/>
          <w:trHeight w:hRule="exact" w:val="510"/>
        </w:trPr>
        <w:tc>
          <w:tcPr>
            <w:tcW w:w="1490" w:type="dxa"/>
            <w:tcBorders>
              <w:top w:val="single" w:sz="12" w:space="0" w:color="auto"/>
              <w:bottom w:val="single" w:sz="6" w:space="0" w:color="auto"/>
            </w:tcBorders>
            <w:vAlign w:val="center"/>
          </w:tcPr>
          <w:p w14:paraId="374A221A" w14:textId="77777777" w:rsidR="000F00D1" w:rsidRDefault="00000000">
            <w:pPr>
              <w:pStyle w:val="a6"/>
              <w:snapToGrid w:val="0"/>
              <w:ind w:left="25"/>
              <w:jc w:val="center"/>
              <w:rPr>
                <w:rFonts w:hAnsi="宋体"/>
                <w:sz w:val="18"/>
                <w:szCs w:val="18"/>
              </w:rPr>
            </w:pPr>
            <w:r>
              <w:rPr>
                <w:rFonts w:hAnsi="宋体" w:hint="eastAsia"/>
                <w:sz w:val="18"/>
                <w:szCs w:val="18"/>
              </w:rPr>
              <w:t>字段名</w:t>
            </w:r>
          </w:p>
        </w:tc>
        <w:tc>
          <w:tcPr>
            <w:tcW w:w="1843" w:type="dxa"/>
            <w:tcBorders>
              <w:top w:val="single" w:sz="12" w:space="0" w:color="auto"/>
              <w:left w:val="nil"/>
              <w:bottom w:val="single" w:sz="6" w:space="0" w:color="auto"/>
            </w:tcBorders>
            <w:vAlign w:val="center"/>
          </w:tcPr>
          <w:p w14:paraId="320B1949" w14:textId="77777777" w:rsidR="000F00D1" w:rsidRDefault="00000000">
            <w:pPr>
              <w:pStyle w:val="a6"/>
              <w:snapToGrid w:val="0"/>
              <w:jc w:val="center"/>
              <w:rPr>
                <w:rFonts w:hAnsi="宋体"/>
                <w:sz w:val="18"/>
                <w:szCs w:val="18"/>
              </w:rPr>
            </w:pPr>
            <w:r>
              <w:rPr>
                <w:rFonts w:hAnsi="宋体" w:hint="eastAsia"/>
                <w:sz w:val="18"/>
                <w:szCs w:val="18"/>
              </w:rPr>
              <w:t>类型</w:t>
            </w:r>
          </w:p>
        </w:tc>
        <w:tc>
          <w:tcPr>
            <w:tcW w:w="1418" w:type="dxa"/>
            <w:tcBorders>
              <w:top w:val="single" w:sz="12" w:space="0" w:color="auto"/>
              <w:left w:val="nil"/>
              <w:bottom w:val="single" w:sz="6" w:space="0" w:color="auto"/>
            </w:tcBorders>
            <w:vAlign w:val="center"/>
          </w:tcPr>
          <w:p w14:paraId="6ED5D730" w14:textId="77777777" w:rsidR="000F00D1" w:rsidRDefault="00000000">
            <w:pPr>
              <w:pStyle w:val="a6"/>
              <w:snapToGrid w:val="0"/>
              <w:jc w:val="center"/>
              <w:rPr>
                <w:rFonts w:hAnsi="宋体"/>
                <w:sz w:val="18"/>
                <w:szCs w:val="18"/>
              </w:rPr>
            </w:pPr>
            <w:r>
              <w:rPr>
                <w:rFonts w:hAnsi="宋体" w:hint="eastAsia"/>
                <w:sz w:val="18"/>
                <w:szCs w:val="18"/>
              </w:rPr>
              <w:t>大小</w:t>
            </w:r>
          </w:p>
        </w:tc>
        <w:tc>
          <w:tcPr>
            <w:tcW w:w="2445" w:type="dxa"/>
            <w:tcBorders>
              <w:top w:val="single" w:sz="12" w:space="0" w:color="auto"/>
              <w:left w:val="nil"/>
              <w:bottom w:val="single" w:sz="6" w:space="0" w:color="auto"/>
            </w:tcBorders>
            <w:vAlign w:val="center"/>
          </w:tcPr>
          <w:p w14:paraId="1CAD4C31" w14:textId="77777777" w:rsidR="000F00D1" w:rsidRDefault="00000000">
            <w:pPr>
              <w:pStyle w:val="a6"/>
              <w:snapToGrid w:val="0"/>
              <w:ind w:left="25"/>
              <w:jc w:val="center"/>
              <w:rPr>
                <w:rFonts w:hAnsi="宋体"/>
                <w:sz w:val="18"/>
                <w:szCs w:val="18"/>
              </w:rPr>
            </w:pPr>
            <w:r>
              <w:rPr>
                <w:rFonts w:hAnsi="宋体" w:hint="eastAsia"/>
                <w:sz w:val="18"/>
                <w:szCs w:val="18"/>
              </w:rPr>
              <w:t>描述</w:t>
            </w:r>
          </w:p>
        </w:tc>
        <w:tc>
          <w:tcPr>
            <w:tcW w:w="1559" w:type="dxa"/>
            <w:tcBorders>
              <w:top w:val="single" w:sz="12" w:space="0" w:color="auto"/>
              <w:left w:val="nil"/>
              <w:bottom w:val="single" w:sz="6" w:space="0" w:color="auto"/>
            </w:tcBorders>
            <w:vAlign w:val="center"/>
          </w:tcPr>
          <w:p w14:paraId="3F50C21A" w14:textId="77777777" w:rsidR="000F00D1" w:rsidRDefault="00000000">
            <w:pPr>
              <w:pStyle w:val="a6"/>
              <w:snapToGrid w:val="0"/>
              <w:ind w:hanging="17"/>
              <w:jc w:val="center"/>
              <w:rPr>
                <w:rFonts w:hAnsi="宋体"/>
                <w:sz w:val="18"/>
                <w:szCs w:val="18"/>
              </w:rPr>
            </w:pPr>
            <w:r>
              <w:rPr>
                <w:rFonts w:hAnsi="宋体" w:hint="eastAsia"/>
                <w:sz w:val="18"/>
                <w:szCs w:val="18"/>
              </w:rPr>
              <w:t>是否可为空</w:t>
            </w:r>
          </w:p>
        </w:tc>
      </w:tr>
      <w:tr w:rsidR="000F00D1" w14:paraId="7031421B" w14:textId="77777777" w:rsidTr="00851F30">
        <w:trPr>
          <w:cantSplit/>
          <w:trHeight w:hRule="exact" w:val="510"/>
        </w:trPr>
        <w:tc>
          <w:tcPr>
            <w:tcW w:w="1490" w:type="dxa"/>
            <w:tcBorders>
              <w:top w:val="single" w:sz="6" w:space="0" w:color="auto"/>
              <w:bottom w:val="nil"/>
            </w:tcBorders>
            <w:vAlign w:val="center"/>
          </w:tcPr>
          <w:p w14:paraId="7F186379" w14:textId="77777777" w:rsidR="000F00D1" w:rsidRDefault="00000000">
            <w:pPr>
              <w:pStyle w:val="a6"/>
              <w:snapToGrid w:val="0"/>
              <w:jc w:val="center"/>
              <w:rPr>
                <w:rFonts w:hAnsi="宋体"/>
                <w:sz w:val="18"/>
                <w:szCs w:val="18"/>
              </w:rPr>
            </w:pPr>
            <w:r>
              <w:rPr>
                <w:rFonts w:hAnsi="宋体" w:hint="eastAsia"/>
                <w:sz w:val="18"/>
                <w:szCs w:val="18"/>
              </w:rPr>
              <w:t>weatherId</w:t>
            </w:r>
          </w:p>
        </w:tc>
        <w:tc>
          <w:tcPr>
            <w:tcW w:w="1843" w:type="dxa"/>
            <w:tcBorders>
              <w:top w:val="single" w:sz="6" w:space="0" w:color="auto"/>
              <w:left w:val="nil"/>
              <w:bottom w:val="nil"/>
            </w:tcBorders>
            <w:vAlign w:val="center"/>
          </w:tcPr>
          <w:p w14:paraId="65AD2093" w14:textId="77777777" w:rsidR="000F00D1" w:rsidRDefault="00000000">
            <w:pPr>
              <w:pStyle w:val="a6"/>
              <w:snapToGrid w:val="0"/>
              <w:ind w:left="17" w:hanging="17"/>
              <w:jc w:val="center"/>
              <w:rPr>
                <w:rFonts w:hAnsi="宋体"/>
                <w:sz w:val="18"/>
                <w:szCs w:val="18"/>
              </w:rPr>
            </w:pPr>
            <w:r>
              <w:rPr>
                <w:rFonts w:hAnsi="宋体" w:hint="eastAsia"/>
                <w:sz w:val="18"/>
                <w:szCs w:val="18"/>
              </w:rPr>
              <w:t>varchar</w:t>
            </w:r>
          </w:p>
        </w:tc>
        <w:tc>
          <w:tcPr>
            <w:tcW w:w="1418" w:type="dxa"/>
            <w:tcBorders>
              <w:top w:val="single" w:sz="6" w:space="0" w:color="auto"/>
              <w:left w:val="nil"/>
              <w:bottom w:val="nil"/>
            </w:tcBorders>
            <w:vAlign w:val="center"/>
          </w:tcPr>
          <w:p w14:paraId="3DC79EEA" w14:textId="77777777" w:rsidR="000F00D1" w:rsidRDefault="00000000">
            <w:pPr>
              <w:pStyle w:val="a6"/>
              <w:snapToGrid w:val="0"/>
              <w:jc w:val="center"/>
              <w:rPr>
                <w:rFonts w:hAnsi="宋体"/>
                <w:sz w:val="18"/>
                <w:szCs w:val="18"/>
              </w:rPr>
            </w:pPr>
            <w:r>
              <w:rPr>
                <w:rFonts w:hAnsi="宋体"/>
                <w:sz w:val="18"/>
                <w:szCs w:val="18"/>
              </w:rPr>
              <w:t>10</w:t>
            </w:r>
          </w:p>
        </w:tc>
        <w:tc>
          <w:tcPr>
            <w:tcW w:w="2445" w:type="dxa"/>
            <w:tcBorders>
              <w:top w:val="single" w:sz="6" w:space="0" w:color="auto"/>
              <w:left w:val="nil"/>
              <w:bottom w:val="nil"/>
            </w:tcBorders>
            <w:vAlign w:val="center"/>
          </w:tcPr>
          <w:p w14:paraId="2E2845FC" w14:textId="77777777" w:rsidR="000F00D1" w:rsidRDefault="00000000">
            <w:pPr>
              <w:pStyle w:val="a6"/>
              <w:snapToGrid w:val="0"/>
              <w:jc w:val="left"/>
              <w:rPr>
                <w:rFonts w:hAnsi="宋体"/>
                <w:sz w:val="18"/>
                <w:szCs w:val="18"/>
              </w:rPr>
            </w:pPr>
            <w:r>
              <w:rPr>
                <w:rFonts w:hAnsi="宋体" w:hint="eastAsia"/>
                <w:sz w:val="18"/>
                <w:szCs w:val="18"/>
              </w:rPr>
              <w:t>天气ID</w:t>
            </w:r>
          </w:p>
        </w:tc>
        <w:tc>
          <w:tcPr>
            <w:tcW w:w="1559" w:type="dxa"/>
            <w:tcBorders>
              <w:top w:val="single" w:sz="6" w:space="0" w:color="auto"/>
              <w:left w:val="nil"/>
              <w:bottom w:val="nil"/>
            </w:tcBorders>
            <w:vAlign w:val="center"/>
          </w:tcPr>
          <w:p w14:paraId="5A119941" w14:textId="77777777" w:rsidR="000F00D1" w:rsidRDefault="00000000">
            <w:pPr>
              <w:pStyle w:val="a6"/>
              <w:snapToGrid w:val="0"/>
              <w:jc w:val="center"/>
              <w:rPr>
                <w:rFonts w:hAnsi="宋体"/>
                <w:sz w:val="18"/>
                <w:szCs w:val="18"/>
              </w:rPr>
            </w:pPr>
            <w:r>
              <w:rPr>
                <w:rFonts w:hAnsi="宋体" w:hint="eastAsia"/>
                <w:sz w:val="18"/>
                <w:szCs w:val="18"/>
              </w:rPr>
              <w:t>否</w:t>
            </w:r>
          </w:p>
        </w:tc>
      </w:tr>
      <w:tr w:rsidR="000F00D1" w14:paraId="16106395" w14:textId="77777777" w:rsidTr="00252106">
        <w:trPr>
          <w:cantSplit/>
          <w:trHeight w:hRule="exact" w:val="510"/>
        </w:trPr>
        <w:tc>
          <w:tcPr>
            <w:tcW w:w="1490" w:type="dxa"/>
            <w:tcBorders>
              <w:top w:val="nil"/>
            </w:tcBorders>
            <w:vAlign w:val="center"/>
          </w:tcPr>
          <w:p w14:paraId="2CC1EA70" w14:textId="77777777" w:rsidR="000F00D1" w:rsidRDefault="00000000">
            <w:pPr>
              <w:pStyle w:val="a6"/>
              <w:snapToGrid w:val="0"/>
              <w:jc w:val="center"/>
              <w:rPr>
                <w:rFonts w:hAnsi="宋体"/>
                <w:sz w:val="18"/>
                <w:szCs w:val="18"/>
              </w:rPr>
            </w:pPr>
            <w:r>
              <w:rPr>
                <w:rFonts w:hAnsi="宋体" w:hint="eastAsia"/>
                <w:sz w:val="18"/>
                <w:szCs w:val="18"/>
              </w:rPr>
              <w:t>date</w:t>
            </w:r>
          </w:p>
        </w:tc>
        <w:tc>
          <w:tcPr>
            <w:tcW w:w="1843" w:type="dxa"/>
            <w:tcBorders>
              <w:top w:val="nil"/>
              <w:left w:val="nil"/>
            </w:tcBorders>
            <w:vAlign w:val="center"/>
          </w:tcPr>
          <w:p w14:paraId="264BA26E" w14:textId="77777777" w:rsidR="000F00D1" w:rsidRDefault="00000000">
            <w:pPr>
              <w:pStyle w:val="a6"/>
              <w:snapToGrid w:val="0"/>
              <w:ind w:left="17" w:hanging="17"/>
              <w:jc w:val="center"/>
              <w:rPr>
                <w:rFonts w:hAnsi="宋体"/>
                <w:sz w:val="18"/>
                <w:szCs w:val="18"/>
              </w:rPr>
            </w:pPr>
            <w:r>
              <w:rPr>
                <w:rFonts w:hAnsi="宋体" w:hint="eastAsia"/>
                <w:sz w:val="18"/>
                <w:szCs w:val="18"/>
              </w:rPr>
              <w:t>date</w:t>
            </w:r>
          </w:p>
        </w:tc>
        <w:tc>
          <w:tcPr>
            <w:tcW w:w="1418" w:type="dxa"/>
            <w:tcBorders>
              <w:top w:val="nil"/>
              <w:left w:val="nil"/>
            </w:tcBorders>
            <w:vAlign w:val="center"/>
          </w:tcPr>
          <w:p w14:paraId="3EA32456" w14:textId="77777777" w:rsidR="000F00D1" w:rsidRDefault="00000000">
            <w:pPr>
              <w:pStyle w:val="a6"/>
              <w:snapToGrid w:val="0"/>
              <w:jc w:val="center"/>
              <w:rPr>
                <w:rFonts w:hAnsi="宋体"/>
                <w:sz w:val="18"/>
                <w:szCs w:val="18"/>
              </w:rPr>
            </w:pPr>
            <w:r>
              <w:rPr>
                <w:rFonts w:hAnsi="宋体" w:hint="eastAsia"/>
                <w:sz w:val="18"/>
                <w:szCs w:val="18"/>
              </w:rPr>
              <w:t>-</w:t>
            </w:r>
          </w:p>
        </w:tc>
        <w:tc>
          <w:tcPr>
            <w:tcW w:w="2445" w:type="dxa"/>
            <w:tcBorders>
              <w:top w:val="nil"/>
              <w:left w:val="nil"/>
            </w:tcBorders>
            <w:vAlign w:val="center"/>
          </w:tcPr>
          <w:p w14:paraId="13B5D0EF" w14:textId="77777777" w:rsidR="000F00D1" w:rsidRDefault="00000000">
            <w:pPr>
              <w:pStyle w:val="a6"/>
              <w:snapToGrid w:val="0"/>
              <w:jc w:val="left"/>
              <w:rPr>
                <w:rFonts w:hAnsi="宋体"/>
                <w:sz w:val="18"/>
                <w:szCs w:val="18"/>
              </w:rPr>
            </w:pPr>
            <w:r>
              <w:rPr>
                <w:rFonts w:hAnsi="宋体" w:hint="eastAsia"/>
                <w:sz w:val="18"/>
                <w:szCs w:val="18"/>
              </w:rPr>
              <w:t>日期</w:t>
            </w:r>
          </w:p>
        </w:tc>
        <w:tc>
          <w:tcPr>
            <w:tcW w:w="1559" w:type="dxa"/>
            <w:tcBorders>
              <w:top w:val="nil"/>
              <w:left w:val="nil"/>
            </w:tcBorders>
            <w:vAlign w:val="center"/>
          </w:tcPr>
          <w:p w14:paraId="411D248F" w14:textId="77777777" w:rsidR="000F00D1" w:rsidRDefault="00000000">
            <w:pPr>
              <w:pStyle w:val="a6"/>
              <w:snapToGrid w:val="0"/>
              <w:jc w:val="center"/>
              <w:rPr>
                <w:rFonts w:hAnsi="宋体"/>
                <w:sz w:val="18"/>
                <w:szCs w:val="18"/>
              </w:rPr>
            </w:pPr>
            <w:r>
              <w:rPr>
                <w:rFonts w:hAnsi="宋体" w:hint="eastAsia"/>
                <w:sz w:val="18"/>
                <w:szCs w:val="18"/>
              </w:rPr>
              <w:t>否</w:t>
            </w:r>
          </w:p>
        </w:tc>
      </w:tr>
      <w:tr w:rsidR="000B5B22" w14:paraId="4660460A" w14:textId="77777777" w:rsidTr="00252106">
        <w:trPr>
          <w:cantSplit/>
          <w:trHeight w:hRule="exact" w:val="510"/>
        </w:trPr>
        <w:tc>
          <w:tcPr>
            <w:tcW w:w="1490" w:type="dxa"/>
            <w:tcBorders>
              <w:bottom w:val="nil"/>
            </w:tcBorders>
            <w:vAlign w:val="center"/>
          </w:tcPr>
          <w:p w14:paraId="0DC9189C" w14:textId="77777777" w:rsidR="000B5B22" w:rsidRDefault="000B5B22" w:rsidP="000B5B22">
            <w:pPr>
              <w:pStyle w:val="a6"/>
              <w:snapToGrid w:val="0"/>
              <w:jc w:val="center"/>
              <w:rPr>
                <w:rFonts w:hAnsi="宋体"/>
                <w:sz w:val="18"/>
                <w:szCs w:val="18"/>
              </w:rPr>
            </w:pPr>
            <w:r>
              <w:rPr>
                <w:rFonts w:hAnsi="宋体" w:hint="eastAsia"/>
                <w:sz w:val="18"/>
                <w:szCs w:val="18"/>
              </w:rPr>
              <w:t>avg_temp</w:t>
            </w:r>
          </w:p>
        </w:tc>
        <w:tc>
          <w:tcPr>
            <w:tcW w:w="1843" w:type="dxa"/>
            <w:tcBorders>
              <w:left w:val="nil"/>
              <w:bottom w:val="nil"/>
            </w:tcBorders>
            <w:vAlign w:val="center"/>
          </w:tcPr>
          <w:p w14:paraId="76C1C51A"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left w:val="nil"/>
              <w:bottom w:val="nil"/>
            </w:tcBorders>
            <w:vAlign w:val="center"/>
          </w:tcPr>
          <w:p w14:paraId="02B36BA3"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left w:val="nil"/>
              <w:bottom w:val="nil"/>
            </w:tcBorders>
            <w:vAlign w:val="center"/>
          </w:tcPr>
          <w:p w14:paraId="383502FD" w14:textId="77777777" w:rsidR="000B5B22" w:rsidRDefault="000B5B22" w:rsidP="000B5B22">
            <w:pPr>
              <w:pStyle w:val="a6"/>
              <w:snapToGrid w:val="0"/>
              <w:jc w:val="left"/>
              <w:rPr>
                <w:rFonts w:hAnsi="宋体"/>
                <w:sz w:val="18"/>
                <w:szCs w:val="18"/>
              </w:rPr>
            </w:pPr>
            <w:r>
              <w:rPr>
                <w:rFonts w:hAnsi="宋体" w:hint="eastAsia"/>
                <w:sz w:val="18"/>
                <w:szCs w:val="18"/>
              </w:rPr>
              <w:t>平均气温</w:t>
            </w:r>
          </w:p>
        </w:tc>
        <w:tc>
          <w:tcPr>
            <w:tcW w:w="1559" w:type="dxa"/>
            <w:tcBorders>
              <w:left w:val="nil"/>
              <w:bottom w:val="nil"/>
            </w:tcBorders>
            <w:vAlign w:val="center"/>
          </w:tcPr>
          <w:p w14:paraId="64C07548"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231E396A" w14:textId="77777777" w:rsidTr="00851F30">
        <w:trPr>
          <w:cantSplit/>
          <w:trHeight w:hRule="exact" w:val="510"/>
        </w:trPr>
        <w:tc>
          <w:tcPr>
            <w:tcW w:w="1490" w:type="dxa"/>
            <w:tcBorders>
              <w:top w:val="nil"/>
              <w:bottom w:val="nil"/>
            </w:tcBorders>
            <w:vAlign w:val="center"/>
          </w:tcPr>
          <w:p w14:paraId="766BC346" w14:textId="77777777" w:rsidR="000B5B22" w:rsidRDefault="000B5B22" w:rsidP="000B5B22">
            <w:pPr>
              <w:pStyle w:val="a6"/>
              <w:snapToGrid w:val="0"/>
              <w:jc w:val="center"/>
              <w:rPr>
                <w:rFonts w:hAnsi="宋体"/>
                <w:sz w:val="18"/>
                <w:szCs w:val="18"/>
              </w:rPr>
            </w:pPr>
            <w:r>
              <w:rPr>
                <w:rFonts w:hAnsi="宋体" w:hint="eastAsia"/>
                <w:sz w:val="18"/>
                <w:szCs w:val="18"/>
              </w:rPr>
              <w:t>max_temp</w:t>
            </w:r>
          </w:p>
        </w:tc>
        <w:tc>
          <w:tcPr>
            <w:tcW w:w="1843" w:type="dxa"/>
            <w:tcBorders>
              <w:top w:val="nil"/>
              <w:left w:val="nil"/>
              <w:bottom w:val="nil"/>
            </w:tcBorders>
            <w:vAlign w:val="center"/>
          </w:tcPr>
          <w:p w14:paraId="1F2F45E0"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73985626"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362DDD5A" w14:textId="77777777" w:rsidR="000B5B22" w:rsidRDefault="000B5B22" w:rsidP="000B5B22">
            <w:pPr>
              <w:pStyle w:val="a6"/>
              <w:snapToGrid w:val="0"/>
              <w:jc w:val="left"/>
              <w:rPr>
                <w:rFonts w:hAnsi="宋体"/>
                <w:sz w:val="18"/>
                <w:szCs w:val="18"/>
              </w:rPr>
            </w:pPr>
            <w:r>
              <w:rPr>
                <w:rFonts w:hAnsi="宋体" w:hint="eastAsia"/>
                <w:sz w:val="18"/>
                <w:szCs w:val="18"/>
              </w:rPr>
              <w:t>最高气温</w:t>
            </w:r>
          </w:p>
        </w:tc>
        <w:tc>
          <w:tcPr>
            <w:tcW w:w="1559" w:type="dxa"/>
            <w:tcBorders>
              <w:top w:val="nil"/>
              <w:left w:val="nil"/>
              <w:bottom w:val="nil"/>
            </w:tcBorders>
            <w:vAlign w:val="center"/>
          </w:tcPr>
          <w:p w14:paraId="18918EC1"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55E63BF1" w14:textId="77777777" w:rsidTr="00851F30">
        <w:trPr>
          <w:cantSplit/>
          <w:trHeight w:hRule="exact" w:val="510"/>
        </w:trPr>
        <w:tc>
          <w:tcPr>
            <w:tcW w:w="1490" w:type="dxa"/>
            <w:tcBorders>
              <w:top w:val="nil"/>
              <w:bottom w:val="nil"/>
            </w:tcBorders>
            <w:vAlign w:val="center"/>
          </w:tcPr>
          <w:p w14:paraId="598D4CEE" w14:textId="77777777" w:rsidR="000B5B22" w:rsidRDefault="000B5B22" w:rsidP="000B5B22">
            <w:pPr>
              <w:pStyle w:val="a6"/>
              <w:snapToGrid w:val="0"/>
              <w:jc w:val="center"/>
              <w:rPr>
                <w:rFonts w:hAnsi="宋体"/>
                <w:sz w:val="18"/>
                <w:szCs w:val="18"/>
              </w:rPr>
            </w:pPr>
            <w:r>
              <w:rPr>
                <w:rFonts w:hAnsi="宋体" w:hint="eastAsia"/>
                <w:sz w:val="18"/>
                <w:szCs w:val="18"/>
              </w:rPr>
              <w:t>min_temp</w:t>
            </w:r>
          </w:p>
        </w:tc>
        <w:tc>
          <w:tcPr>
            <w:tcW w:w="1843" w:type="dxa"/>
            <w:tcBorders>
              <w:top w:val="nil"/>
              <w:left w:val="nil"/>
              <w:bottom w:val="nil"/>
            </w:tcBorders>
            <w:vAlign w:val="center"/>
          </w:tcPr>
          <w:p w14:paraId="1CCD33DC"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074B39E5"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6BF8B7CB" w14:textId="77777777" w:rsidR="000B5B22" w:rsidRDefault="000B5B22" w:rsidP="000B5B22">
            <w:pPr>
              <w:pStyle w:val="a6"/>
              <w:snapToGrid w:val="0"/>
              <w:jc w:val="left"/>
              <w:rPr>
                <w:rFonts w:hAnsi="宋体"/>
                <w:sz w:val="18"/>
                <w:szCs w:val="18"/>
              </w:rPr>
            </w:pPr>
            <w:r>
              <w:rPr>
                <w:rFonts w:hAnsi="宋体" w:hint="eastAsia"/>
                <w:sz w:val="18"/>
                <w:szCs w:val="18"/>
              </w:rPr>
              <w:t>最低气温</w:t>
            </w:r>
          </w:p>
        </w:tc>
        <w:tc>
          <w:tcPr>
            <w:tcW w:w="1559" w:type="dxa"/>
            <w:tcBorders>
              <w:top w:val="nil"/>
              <w:left w:val="nil"/>
              <w:bottom w:val="nil"/>
            </w:tcBorders>
            <w:vAlign w:val="center"/>
          </w:tcPr>
          <w:p w14:paraId="3FAFCA07"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10E17062" w14:textId="77777777" w:rsidTr="00851F30">
        <w:trPr>
          <w:cantSplit/>
          <w:trHeight w:hRule="exact" w:val="510"/>
        </w:trPr>
        <w:tc>
          <w:tcPr>
            <w:tcW w:w="1490" w:type="dxa"/>
            <w:tcBorders>
              <w:top w:val="nil"/>
              <w:bottom w:val="nil"/>
            </w:tcBorders>
            <w:vAlign w:val="center"/>
          </w:tcPr>
          <w:p w14:paraId="7C967EBD" w14:textId="77777777" w:rsidR="000B5B22" w:rsidRDefault="000B5B22" w:rsidP="000B5B22">
            <w:pPr>
              <w:pStyle w:val="a6"/>
              <w:snapToGrid w:val="0"/>
              <w:jc w:val="center"/>
              <w:rPr>
                <w:rFonts w:hAnsi="宋体"/>
                <w:sz w:val="18"/>
                <w:szCs w:val="18"/>
              </w:rPr>
            </w:pPr>
            <w:r>
              <w:rPr>
                <w:rFonts w:hAnsi="宋体" w:hint="eastAsia"/>
                <w:sz w:val="18"/>
                <w:szCs w:val="18"/>
              </w:rPr>
              <w:t>prec</w:t>
            </w:r>
          </w:p>
        </w:tc>
        <w:tc>
          <w:tcPr>
            <w:tcW w:w="1843" w:type="dxa"/>
            <w:tcBorders>
              <w:top w:val="nil"/>
              <w:left w:val="nil"/>
              <w:bottom w:val="nil"/>
            </w:tcBorders>
            <w:vAlign w:val="center"/>
          </w:tcPr>
          <w:p w14:paraId="348911F8"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098333EF"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096C0D54" w14:textId="77777777" w:rsidR="000B5B22" w:rsidRDefault="000B5B22" w:rsidP="000B5B22">
            <w:pPr>
              <w:pStyle w:val="a6"/>
              <w:snapToGrid w:val="0"/>
              <w:jc w:val="left"/>
              <w:rPr>
                <w:rFonts w:hAnsi="宋体"/>
                <w:sz w:val="18"/>
                <w:szCs w:val="18"/>
              </w:rPr>
            </w:pPr>
            <w:r>
              <w:rPr>
                <w:rFonts w:hAnsi="宋体" w:hint="eastAsia"/>
                <w:sz w:val="18"/>
                <w:szCs w:val="18"/>
              </w:rPr>
              <w:t>降水</w:t>
            </w:r>
          </w:p>
        </w:tc>
        <w:tc>
          <w:tcPr>
            <w:tcW w:w="1559" w:type="dxa"/>
            <w:tcBorders>
              <w:top w:val="nil"/>
              <w:left w:val="nil"/>
              <w:bottom w:val="nil"/>
            </w:tcBorders>
            <w:vAlign w:val="center"/>
          </w:tcPr>
          <w:p w14:paraId="1147F728"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57181464" w14:textId="77777777" w:rsidTr="00851F30">
        <w:trPr>
          <w:cantSplit/>
          <w:trHeight w:hRule="exact" w:val="510"/>
        </w:trPr>
        <w:tc>
          <w:tcPr>
            <w:tcW w:w="1490" w:type="dxa"/>
            <w:tcBorders>
              <w:top w:val="nil"/>
              <w:bottom w:val="nil"/>
            </w:tcBorders>
            <w:vAlign w:val="center"/>
          </w:tcPr>
          <w:p w14:paraId="33A11194" w14:textId="03E4C687" w:rsidR="000B5B22" w:rsidRDefault="000B5B22" w:rsidP="000B5B22">
            <w:pPr>
              <w:pStyle w:val="a6"/>
              <w:snapToGrid w:val="0"/>
              <w:jc w:val="center"/>
              <w:rPr>
                <w:rFonts w:hAnsi="宋体"/>
                <w:sz w:val="18"/>
                <w:szCs w:val="18"/>
              </w:rPr>
            </w:pPr>
            <w:r>
              <w:rPr>
                <w:rFonts w:hAnsi="宋体" w:hint="eastAsia"/>
                <w:sz w:val="18"/>
                <w:szCs w:val="18"/>
              </w:rPr>
              <w:t>pressure</w:t>
            </w:r>
          </w:p>
        </w:tc>
        <w:tc>
          <w:tcPr>
            <w:tcW w:w="1843" w:type="dxa"/>
            <w:tcBorders>
              <w:top w:val="nil"/>
              <w:left w:val="nil"/>
              <w:bottom w:val="nil"/>
            </w:tcBorders>
            <w:vAlign w:val="center"/>
          </w:tcPr>
          <w:p w14:paraId="452C3A86"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4CCE05C3"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16BFF6F0" w14:textId="77777777" w:rsidR="000B5B22" w:rsidRDefault="000B5B22" w:rsidP="000B5B22">
            <w:pPr>
              <w:pStyle w:val="a6"/>
              <w:snapToGrid w:val="0"/>
              <w:jc w:val="left"/>
              <w:rPr>
                <w:rFonts w:hAnsi="宋体"/>
                <w:sz w:val="18"/>
                <w:szCs w:val="18"/>
              </w:rPr>
            </w:pPr>
            <w:r>
              <w:rPr>
                <w:rFonts w:hAnsi="宋体" w:hint="eastAsia"/>
                <w:sz w:val="18"/>
                <w:szCs w:val="18"/>
              </w:rPr>
              <w:t>气压</w:t>
            </w:r>
          </w:p>
        </w:tc>
        <w:tc>
          <w:tcPr>
            <w:tcW w:w="1559" w:type="dxa"/>
            <w:tcBorders>
              <w:top w:val="nil"/>
              <w:left w:val="nil"/>
              <w:bottom w:val="nil"/>
            </w:tcBorders>
            <w:vAlign w:val="center"/>
          </w:tcPr>
          <w:p w14:paraId="5D711AA5"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539A36A3" w14:textId="77777777" w:rsidTr="00851F30">
        <w:trPr>
          <w:cantSplit/>
          <w:trHeight w:hRule="exact" w:val="510"/>
        </w:trPr>
        <w:tc>
          <w:tcPr>
            <w:tcW w:w="1490" w:type="dxa"/>
            <w:tcBorders>
              <w:top w:val="nil"/>
              <w:bottom w:val="nil"/>
            </w:tcBorders>
            <w:vAlign w:val="center"/>
          </w:tcPr>
          <w:p w14:paraId="51D3221C" w14:textId="77777777" w:rsidR="000B5B22" w:rsidRDefault="000B5B22" w:rsidP="000B5B22">
            <w:pPr>
              <w:pStyle w:val="a6"/>
              <w:snapToGrid w:val="0"/>
              <w:jc w:val="center"/>
              <w:rPr>
                <w:rFonts w:hAnsi="宋体"/>
                <w:sz w:val="18"/>
                <w:szCs w:val="18"/>
              </w:rPr>
            </w:pPr>
            <w:r>
              <w:rPr>
                <w:rFonts w:hAnsi="宋体" w:hint="eastAsia"/>
                <w:sz w:val="18"/>
                <w:szCs w:val="18"/>
              </w:rPr>
              <w:t>wind_dir</w:t>
            </w:r>
          </w:p>
        </w:tc>
        <w:tc>
          <w:tcPr>
            <w:tcW w:w="1843" w:type="dxa"/>
            <w:tcBorders>
              <w:top w:val="nil"/>
              <w:left w:val="nil"/>
              <w:bottom w:val="nil"/>
            </w:tcBorders>
            <w:vAlign w:val="center"/>
          </w:tcPr>
          <w:p w14:paraId="2BD06796"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7522B00B"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4EC88BEF" w14:textId="77777777" w:rsidR="000B5B22" w:rsidRDefault="000B5B22" w:rsidP="000B5B22">
            <w:pPr>
              <w:pStyle w:val="a6"/>
              <w:snapToGrid w:val="0"/>
              <w:jc w:val="left"/>
              <w:rPr>
                <w:rFonts w:hAnsi="宋体"/>
                <w:sz w:val="18"/>
                <w:szCs w:val="18"/>
              </w:rPr>
            </w:pPr>
            <w:r>
              <w:rPr>
                <w:rFonts w:hAnsi="宋体" w:hint="eastAsia"/>
                <w:sz w:val="18"/>
                <w:szCs w:val="18"/>
              </w:rPr>
              <w:t>风向</w:t>
            </w:r>
          </w:p>
        </w:tc>
        <w:tc>
          <w:tcPr>
            <w:tcW w:w="1559" w:type="dxa"/>
            <w:tcBorders>
              <w:top w:val="nil"/>
              <w:left w:val="nil"/>
              <w:bottom w:val="nil"/>
            </w:tcBorders>
            <w:vAlign w:val="center"/>
          </w:tcPr>
          <w:p w14:paraId="7EAD2610"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3ADC27DB" w14:textId="77777777" w:rsidTr="00851F30">
        <w:trPr>
          <w:cantSplit/>
          <w:trHeight w:hRule="exact" w:val="510"/>
        </w:trPr>
        <w:tc>
          <w:tcPr>
            <w:tcW w:w="1490" w:type="dxa"/>
            <w:tcBorders>
              <w:top w:val="nil"/>
              <w:bottom w:val="nil"/>
            </w:tcBorders>
            <w:vAlign w:val="center"/>
          </w:tcPr>
          <w:p w14:paraId="5E2EEABF" w14:textId="77777777" w:rsidR="000B5B22" w:rsidRDefault="000B5B22" w:rsidP="000B5B22">
            <w:pPr>
              <w:pStyle w:val="a6"/>
              <w:snapToGrid w:val="0"/>
              <w:jc w:val="center"/>
              <w:rPr>
                <w:rFonts w:hAnsi="宋体"/>
                <w:sz w:val="18"/>
                <w:szCs w:val="18"/>
              </w:rPr>
            </w:pPr>
            <w:r>
              <w:rPr>
                <w:rFonts w:hAnsi="宋体" w:hint="eastAsia"/>
                <w:sz w:val="18"/>
                <w:szCs w:val="18"/>
              </w:rPr>
              <w:t>wind_sp</w:t>
            </w:r>
          </w:p>
        </w:tc>
        <w:tc>
          <w:tcPr>
            <w:tcW w:w="1843" w:type="dxa"/>
            <w:tcBorders>
              <w:top w:val="nil"/>
              <w:left w:val="nil"/>
              <w:bottom w:val="nil"/>
            </w:tcBorders>
            <w:vAlign w:val="center"/>
          </w:tcPr>
          <w:p w14:paraId="48F091EE"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501B2A8E"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3D3C7449" w14:textId="77777777" w:rsidR="000B5B22" w:rsidRDefault="000B5B22" w:rsidP="000B5B22">
            <w:pPr>
              <w:pStyle w:val="a6"/>
              <w:snapToGrid w:val="0"/>
              <w:jc w:val="left"/>
              <w:rPr>
                <w:rFonts w:hAnsi="宋体"/>
                <w:sz w:val="18"/>
                <w:szCs w:val="18"/>
              </w:rPr>
            </w:pPr>
            <w:r>
              <w:rPr>
                <w:rFonts w:hAnsi="宋体" w:hint="eastAsia"/>
                <w:sz w:val="18"/>
                <w:szCs w:val="18"/>
              </w:rPr>
              <w:t>风速</w:t>
            </w:r>
          </w:p>
        </w:tc>
        <w:tc>
          <w:tcPr>
            <w:tcW w:w="1559" w:type="dxa"/>
            <w:tcBorders>
              <w:top w:val="nil"/>
              <w:left w:val="nil"/>
              <w:bottom w:val="nil"/>
            </w:tcBorders>
            <w:vAlign w:val="center"/>
          </w:tcPr>
          <w:p w14:paraId="5345E12C" w14:textId="77777777" w:rsidR="000B5B22" w:rsidRDefault="000B5B22" w:rsidP="000B5B22">
            <w:pPr>
              <w:pStyle w:val="a6"/>
              <w:snapToGrid w:val="0"/>
              <w:jc w:val="center"/>
              <w:rPr>
                <w:rFonts w:hAnsi="宋体"/>
                <w:sz w:val="18"/>
                <w:szCs w:val="18"/>
              </w:rPr>
            </w:pPr>
            <w:r>
              <w:rPr>
                <w:rFonts w:hAnsi="宋体" w:hint="eastAsia"/>
                <w:sz w:val="18"/>
                <w:szCs w:val="18"/>
              </w:rPr>
              <w:t>否</w:t>
            </w:r>
          </w:p>
        </w:tc>
      </w:tr>
      <w:tr w:rsidR="000B5B22" w14:paraId="12743C7D" w14:textId="77777777" w:rsidTr="00851F30">
        <w:trPr>
          <w:cantSplit/>
          <w:trHeight w:hRule="exact" w:val="510"/>
        </w:trPr>
        <w:tc>
          <w:tcPr>
            <w:tcW w:w="1490" w:type="dxa"/>
            <w:tcBorders>
              <w:top w:val="nil"/>
              <w:bottom w:val="nil"/>
            </w:tcBorders>
            <w:vAlign w:val="center"/>
          </w:tcPr>
          <w:p w14:paraId="2AF1D25A" w14:textId="77777777" w:rsidR="000B5B22" w:rsidRDefault="000B5B22" w:rsidP="000B5B22">
            <w:pPr>
              <w:pStyle w:val="a6"/>
              <w:snapToGrid w:val="0"/>
              <w:jc w:val="center"/>
              <w:rPr>
                <w:rFonts w:hAnsi="宋体"/>
                <w:sz w:val="18"/>
                <w:szCs w:val="18"/>
              </w:rPr>
            </w:pPr>
            <w:r>
              <w:rPr>
                <w:rFonts w:hAnsi="宋体" w:hint="eastAsia"/>
                <w:sz w:val="18"/>
                <w:szCs w:val="18"/>
              </w:rPr>
              <w:t>delayDeparture</w:t>
            </w:r>
          </w:p>
        </w:tc>
        <w:tc>
          <w:tcPr>
            <w:tcW w:w="1843" w:type="dxa"/>
            <w:tcBorders>
              <w:top w:val="nil"/>
              <w:left w:val="nil"/>
              <w:bottom w:val="nil"/>
            </w:tcBorders>
            <w:vAlign w:val="center"/>
          </w:tcPr>
          <w:p w14:paraId="1A1F9FB6"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nil"/>
            </w:tcBorders>
            <w:vAlign w:val="center"/>
          </w:tcPr>
          <w:p w14:paraId="4A3EDADD"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nil"/>
            </w:tcBorders>
            <w:vAlign w:val="center"/>
          </w:tcPr>
          <w:p w14:paraId="685F30A4" w14:textId="77777777" w:rsidR="000B5B22" w:rsidRDefault="000B5B22" w:rsidP="000B5B22">
            <w:pPr>
              <w:pStyle w:val="a6"/>
              <w:snapToGrid w:val="0"/>
              <w:jc w:val="left"/>
              <w:rPr>
                <w:rFonts w:hAnsi="宋体"/>
                <w:sz w:val="18"/>
                <w:szCs w:val="18"/>
              </w:rPr>
            </w:pPr>
            <w:r>
              <w:rPr>
                <w:rFonts w:hAnsi="宋体" w:hint="eastAsia"/>
                <w:sz w:val="18"/>
                <w:szCs w:val="18"/>
              </w:rPr>
              <w:t>延迟出发时间</w:t>
            </w:r>
          </w:p>
        </w:tc>
        <w:tc>
          <w:tcPr>
            <w:tcW w:w="1559" w:type="dxa"/>
            <w:tcBorders>
              <w:top w:val="nil"/>
              <w:left w:val="nil"/>
              <w:bottom w:val="nil"/>
            </w:tcBorders>
            <w:vAlign w:val="center"/>
          </w:tcPr>
          <w:p w14:paraId="26D9F40C" w14:textId="77777777" w:rsidR="000B5B22" w:rsidRDefault="000B5B22" w:rsidP="000B5B22">
            <w:pPr>
              <w:pStyle w:val="a6"/>
              <w:snapToGrid w:val="0"/>
              <w:jc w:val="center"/>
              <w:rPr>
                <w:rFonts w:hAnsi="宋体"/>
                <w:sz w:val="18"/>
                <w:szCs w:val="18"/>
              </w:rPr>
            </w:pPr>
            <w:r>
              <w:rPr>
                <w:rFonts w:hAnsi="宋体" w:hint="eastAsia"/>
                <w:sz w:val="18"/>
                <w:szCs w:val="18"/>
              </w:rPr>
              <w:t>是</w:t>
            </w:r>
          </w:p>
        </w:tc>
      </w:tr>
      <w:tr w:rsidR="000B5B22" w14:paraId="2A215AF6" w14:textId="77777777" w:rsidTr="00851F30">
        <w:trPr>
          <w:cantSplit/>
          <w:trHeight w:hRule="exact" w:val="510"/>
        </w:trPr>
        <w:tc>
          <w:tcPr>
            <w:tcW w:w="1490" w:type="dxa"/>
            <w:tcBorders>
              <w:top w:val="nil"/>
              <w:bottom w:val="single" w:sz="12" w:space="0" w:color="auto"/>
            </w:tcBorders>
            <w:vAlign w:val="center"/>
          </w:tcPr>
          <w:p w14:paraId="10414FDE" w14:textId="77777777" w:rsidR="000B5B22" w:rsidRDefault="000B5B22" w:rsidP="000B5B22">
            <w:pPr>
              <w:pStyle w:val="a6"/>
              <w:snapToGrid w:val="0"/>
              <w:jc w:val="center"/>
              <w:rPr>
                <w:rFonts w:hAnsi="宋体"/>
                <w:sz w:val="18"/>
                <w:szCs w:val="18"/>
              </w:rPr>
            </w:pPr>
            <w:r>
              <w:rPr>
                <w:rFonts w:hAnsi="宋体" w:hint="eastAsia"/>
                <w:sz w:val="18"/>
                <w:szCs w:val="18"/>
              </w:rPr>
              <w:t>delayArrive</w:t>
            </w:r>
          </w:p>
        </w:tc>
        <w:tc>
          <w:tcPr>
            <w:tcW w:w="1843" w:type="dxa"/>
            <w:tcBorders>
              <w:top w:val="nil"/>
              <w:left w:val="nil"/>
              <w:bottom w:val="single" w:sz="12" w:space="0" w:color="auto"/>
            </w:tcBorders>
            <w:vAlign w:val="center"/>
          </w:tcPr>
          <w:p w14:paraId="34A1C3ED" w14:textId="77777777" w:rsidR="000B5B22" w:rsidRDefault="000B5B22" w:rsidP="000B5B22">
            <w:pPr>
              <w:pStyle w:val="a6"/>
              <w:snapToGrid w:val="0"/>
              <w:ind w:left="17" w:hanging="17"/>
              <w:jc w:val="center"/>
              <w:rPr>
                <w:rFonts w:hAnsi="宋体"/>
                <w:sz w:val="18"/>
                <w:szCs w:val="18"/>
              </w:rPr>
            </w:pPr>
            <w:r>
              <w:rPr>
                <w:rFonts w:hAnsi="宋体" w:hint="eastAsia"/>
                <w:sz w:val="18"/>
                <w:szCs w:val="18"/>
              </w:rPr>
              <w:t>float</w:t>
            </w:r>
          </w:p>
        </w:tc>
        <w:tc>
          <w:tcPr>
            <w:tcW w:w="1418" w:type="dxa"/>
            <w:tcBorders>
              <w:top w:val="nil"/>
              <w:left w:val="nil"/>
              <w:bottom w:val="single" w:sz="12" w:space="0" w:color="auto"/>
            </w:tcBorders>
            <w:vAlign w:val="center"/>
          </w:tcPr>
          <w:p w14:paraId="3CE6317E" w14:textId="77777777" w:rsidR="000B5B22" w:rsidRDefault="000B5B22" w:rsidP="000B5B22">
            <w:pPr>
              <w:pStyle w:val="a6"/>
              <w:snapToGrid w:val="0"/>
              <w:jc w:val="center"/>
              <w:rPr>
                <w:rFonts w:hAnsi="宋体"/>
                <w:sz w:val="18"/>
                <w:szCs w:val="18"/>
              </w:rPr>
            </w:pPr>
            <w:r>
              <w:rPr>
                <w:rFonts w:hAnsi="宋体" w:hint="eastAsia"/>
                <w:sz w:val="18"/>
                <w:szCs w:val="18"/>
              </w:rPr>
              <w:t>10,4</w:t>
            </w:r>
          </w:p>
        </w:tc>
        <w:tc>
          <w:tcPr>
            <w:tcW w:w="2445" w:type="dxa"/>
            <w:tcBorders>
              <w:top w:val="nil"/>
              <w:left w:val="nil"/>
              <w:bottom w:val="single" w:sz="12" w:space="0" w:color="auto"/>
            </w:tcBorders>
            <w:vAlign w:val="center"/>
          </w:tcPr>
          <w:p w14:paraId="660572CE" w14:textId="77777777" w:rsidR="000B5B22" w:rsidRDefault="000B5B22" w:rsidP="000B5B22">
            <w:pPr>
              <w:pStyle w:val="a6"/>
              <w:snapToGrid w:val="0"/>
              <w:jc w:val="left"/>
              <w:rPr>
                <w:rFonts w:hAnsi="宋体"/>
                <w:sz w:val="18"/>
                <w:szCs w:val="18"/>
              </w:rPr>
            </w:pPr>
            <w:r>
              <w:rPr>
                <w:rFonts w:hAnsi="宋体" w:hint="eastAsia"/>
                <w:sz w:val="18"/>
                <w:szCs w:val="18"/>
              </w:rPr>
              <w:t>延迟到达时间</w:t>
            </w:r>
          </w:p>
        </w:tc>
        <w:tc>
          <w:tcPr>
            <w:tcW w:w="1559" w:type="dxa"/>
            <w:tcBorders>
              <w:top w:val="nil"/>
              <w:left w:val="nil"/>
              <w:bottom w:val="single" w:sz="12" w:space="0" w:color="auto"/>
            </w:tcBorders>
            <w:vAlign w:val="center"/>
          </w:tcPr>
          <w:p w14:paraId="7A124656" w14:textId="77777777" w:rsidR="000B5B22" w:rsidRDefault="000B5B22" w:rsidP="000B5B22">
            <w:pPr>
              <w:pStyle w:val="a6"/>
              <w:snapToGrid w:val="0"/>
              <w:jc w:val="center"/>
              <w:rPr>
                <w:rFonts w:hAnsi="宋体"/>
                <w:sz w:val="18"/>
                <w:szCs w:val="18"/>
              </w:rPr>
            </w:pPr>
            <w:r>
              <w:rPr>
                <w:rFonts w:hAnsi="宋体" w:hint="eastAsia"/>
                <w:sz w:val="18"/>
                <w:szCs w:val="18"/>
              </w:rPr>
              <w:t>是</w:t>
            </w:r>
          </w:p>
        </w:tc>
      </w:tr>
    </w:tbl>
    <w:p w14:paraId="5CAB63CF" w14:textId="29118ADF" w:rsidR="000F00D1" w:rsidRDefault="00F3343F">
      <w:pPr>
        <w:pStyle w:val="2"/>
      </w:pPr>
      <w:bookmarkStart w:id="64" w:name="_Toc121087800"/>
      <w:r>
        <w:rPr>
          <w:rFonts w:hint="eastAsia"/>
        </w:rPr>
        <w:lastRenderedPageBreak/>
        <w:t>本章小结</w:t>
      </w:r>
      <w:bookmarkEnd w:id="64"/>
      <w:r>
        <w:tab/>
      </w:r>
    </w:p>
    <w:p w14:paraId="3620F13D" w14:textId="77777777" w:rsidR="000F00D1" w:rsidRDefault="00000000">
      <w:pPr>
        <w:ind w:firstLineChars="200" w:firstLine="480"/>
      </w:pPr>
      <w:r>
        <w:rPr>
          <w:rFonts w:hint="eastAsia"/>
        </w:rPr>
        <w:t>本章对航班延误预测系统进行了概要设计。包括系统架构设计，功能模块架构设计以及数据库架构设计。通过系统架构设计明确各个子系统的功能，并设计了数据库的结构，为后续进行详细设计打下基础。</w:t>
      </w:r>
    </w:p>
    <w:p w14:paraId="28D3805C" w14:textId="77777777" w:rsidR="000F00D1" w:rsidRDefault="00000000">
      <w:pPr>
        <w:pStyle w:val="1"/>
      </w:pPr>
      <w:bookmarkStart w:id="65" w:name="_Toc121087801"/>
      <w:r>
        <w:rPr>
          <w:rFonts w:hint="eastAsia"/>
        </w:rPr>
        <w:t>航班延误预测系统的详细设计与实现</w:t>
      </w:r>
      <w:bookmarkEnd w:id="65"/>
    </w:p>
    <w:p w14:paraId="54F02309" w14:textId="77777777" w:rsidR="000F00D1" w:rsidRDefault="00000000">
      <w:pPr>
        <w:ind w:firstLineChars="200" w:firstLine="480"/>
      </w:pPr>
      <w:r>
        <w:rPr>
          <w:rFonts w:hint="eastAsia"/>
        </w:rPr>
        <w:t>本章介绍航班延误预测系统的详细设计与实现，以概要设计为基础，针对气象预测模块与延误预测模块进行详细设计的介绍。</w:t>
      </w:r>
    </w:p>
    <w:p w14:paraId="1B7CF367" w14:textId="77777777" w:rsidR="000F00D1" w:rsidRDefault="00000000">
      <w:pPr>
        <w:pStyle w:val="2"/>
      </w:pPr>
      <w:bookmarkStart w:id="66" w:name="_Toc121087802"/>
      <w:r>
        <w:rPr>
          <w:rFonts w:hint="eastAsia"/>
        </w:rPr>
        <w:t>气象预测模块</w:t>
      </w:r>
      <w:bookmarkEnd w:id="66"/>
    </w:p>
    <w:p w14:paraId="239275CF" w14:textId="77777777" w:rsidR="000F00D1" w:rsidRDefault="00000000">
      <w:pPr>
        <w:ind w:firstLineChars="200" w:firstLine="480"/>
      </w:pPr>
      <w:r>
        <w:rPr>
          <w:rFonts w:hint="eastAsia"/>
        </w:rPr>
        <w:t>该模块用于实现目标机场的气象预测，主要包括出发</w:t>
      </w:r>
      <w:r>
        <w:rPr>
          <w:rFonts w:hint="eastAsia"/>
        </w:rPr>
        <w:t>/</w:t>
      </w:r>
      <w:r>
        <w:rPr>
          <w:rFonts w:hint="eastAsia"/>
        </w:rPr>
        <w:t>到达机场的获取，天气信息获取，天气信息预测功能，业务流程如图所示：航班延误预测模块</w:t>
      </w:r>
    </w:p>
    <w:p w14:paraId="267A4450" w14:textId="3DC49F93" w:rsidR="007C68D0" w:rsidRDefault="001D4EFC" w:rsidP="001D4EFC">
      <w:pPr>
        <w:keepNext/>
        <w:ind w:firstLineChars="200" w:firstLine="480"/>
        <w:jc w:val="center"/>
      </w:pPr>
      <w:r>
        <w:rPr>
          <w:noProof/>
        </w:rPr>
        <w:drawing>
          <wp:inline distT="0" distB="0" distL="0" distR="0" wp14:anchorId="6211AD6D" wp14:editId="4AC89B25">
            <wp:extent cx="786843" cy="4099560"/>
            <wp:effectExtent l="0" t="0" r="0" b="0"/>
            <wp:docPr id="40"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30"/>
                    <a:stretch>
                      <a:fillRect/>
                    </a:stretch>
                  </pic:blipFill>
                  <pic:spPr>
                    <a:xfrm>
                      <a:off x="0" y="0"/>
                      <a:ext cx="789843" cy="4115192"/>
                    </a:xfrm>
                    <a:prstGeom prst="rect">
                      <a:avLst/>
                    </a:prstGeom>
                  </pic:spPr>
                </pic:pic>
              </a:graphicData>
            </a:graphic>
          </wp:inline>
        </w:drawing>
      </w:r>
    </w:p>
    <w:p w14:paraId="44BE534D" w14:textId="6B5F2D8D" w:rsidR="000F00D1" w:rsidRPr="007C68D0" w:rsidRDefault="007C68D0" w:rsidP="007C68D0">
      <w:pPr>
        <w:pStyle w:val="afc"/>
        <w:jc w:val="center"/>
        <w:rPr>
          <w:rFonts w:ascii="宋体" w:eastAsia="宋体" w:hAnsi="宋体"/>
          <w:sz w:val="24"/>
          <w:szCs w:val="24"/>
        </w:rPr>
      </w:pPr>
      <w:r w:rsidRPr="007C68D0">
        <w:rPr>
          <w:rFonts w:ascii="宋体" w:eastAsia="宋体" w:hAnsi="宋体" w:hint="eastAsia"/>
          <w:sz w:val="24"/>
          <w:szCs w:val="24"/>
        </w:rPr>
        <w:t>图</w:t>
      </w:r>
      <w:r w:rsidRPr="007C68D0">
        <w:rPr>
          <w:rFonts w:ascii="宋体" w:eastAsia="宋体" w:hAnsi="宋体"/>
          <w:sz w:val="24"/>
          <w:szCs w:val="24"/>
        </w:rPr>
        <w:t>6-1</w:t>
      </w:r>
      <w:r w:rsidR="001D4EFC">
        <w:rPr>
          <w:rFonts w:ascii="宋体" w:eastAsia="宋体" w:hAnsi="宋体"/>
          <w:sz w:val="24"/>
          <w:szCs w:val="24"/>
        </w:rPr>
        <w:t>-1</w:t>
      </w:r>
      <w:r>
        <w:rPr>
          <w:rFonts w:ascii="宋体" w:eastAsia="宋体" w:hAnsi="宋体"/>
          <w:sz w:val="24"/>
          <w:szCs w:val="24"/>
        </w:rPr>
        <w:t xml:space="preserve"> </w:t>
      </w:r>
      <w:r>
        <w:rPr>
          <w:rFonts w:ascii="宋体" w:eastAsia="宋体" w:hAnsi="宋体" w:hint="eastAsia"/>
          <w:sz w:val="24"/>
          <w:szCs w:val="24"/>
        </w:rPr>
        <w:t>气象预测流程图</w:t>
      </w:r>
    </w:p>
    <w:p w14:paraId="548E874A" w14:textId="0372F56A" w:rsidR="000F00D1" w:rsidRDefault="000F00D1">
      <w:pPr>
        <w:ind w:firstLineChars="200" w:firstLine="480"/>
      </w:pPr>
    </w:p>
    <w:p w14:paraId="2F813540" w14:textId="77777777" w:rsidR="001D4EFC" w:rsidRDefault="00000000" w:rsidP="001D4EFC">
      <w:pPr>
        <w:ind w:firstLineChars="200" w:firstLine="480"/>
      </w:pPr>
      <w:r>
        <w:rPr>
          <w:rFonts w:hint="eastAsia"/>
        </w:rPr>
        <w:t>后端获取到前端用户输入的出发机场，到达机场以及时间信息后，将其传入数据库中，同时调用算法端进行模型预测，算法端通过查询数据库中的数据，进行模型预测后把对应的值通过后端传回前端，显示给前台用户。</w:t>
      </w:r>
    </w:p>
    <w:p w14:paraId="0E69C2C0" w14:textId="6F83D4A2" w:rsidR="000F00D1" w:rsidRDefault="00000000" w:rsidP="001D4EFC">
      <w:pPr>
        <w:ind w:firstLineChars="200" w:firstLine="480"/>
      </w:pPr>
      <w:r>
        <w:rPr>
          <w:rFonts w:ascii="宋体" w:hAnsi="宋体" w:cs="宋体"/>
          <w:kern w:val="0"/>
          <w:lang w:bidi="ar"/>
        </w:rPr>
        <w:lastRenderedPageBreak/>
        <w:t>天气预测的时序图如图所示：</w:t>
      </w:r>
    </w:p>
    <w:p w14:paraId="02A88D2D" w14:textId="77777777" w:rsidR="001D4EFC" w:rsidRDefault="001D4EFC" w:rsidP="001D4EFC">
      <w:pPr>
        <w:keepNext/>
        <w:ind w:firstLineChars="200" w:firstLine="480"/>
        <w:jc w:val="center"/>
      </w:pPr>
      <w:r>
        <w:rPr>
          <w:noProof/>
        </w:rPr>
        <w:drawing>
          <wp:inline distT="0" distB="0" distL="0" distR="0" wp14:anchorId="304DEF65" wp14:editId="704EEC55">
            <wp:extent cx="3611880" cy="2605395"/>
            <wp:effectExtent l="0" t="0" r="7620" b="5080"/>
            <wp:docPr id="41"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31"/>
                    <a:stretch>
                      <a:fillRect/>
                    </a:stretch>
                  </pic:blipFill>
                  <pic:spPr>
                    <a:xfrm>
                      <a:off x="0" y="0"/>
                      <a:ext cx="3619634" cy="2610988"/>
                    </a:xfrm>
                    <a:prstGeom prst="rect">
                      <a:avLst/>
                    </a:prstGeom>
                  </pic:spPr>
                </pic:pic>
              </a:graphicData>
            </a:graphic>
          </wp:inline>
        </w:drawing>
      </w:r>
    </w:p>
    <w:p w14:paraId="43D8AFD2" w14:textId="55678C2C" w:rsidR="000F00D1" w:rsidRPr="001D4EFC" w:rsidRDefault="001D4EFC" w:rsidP="001D4EFC">
      <w:pPr>
        <w:pStyle w:val="afc"/>
        <w:jc w:val="center"/>
        <w:rPr>
          <w:rFonts w:ascii="宋体" w:eastAsia="宋体" w:hAnsi="宋体"/>
          <w:sz w:val="24"/>
          <w:szCs w:val="24"/>
        </w:rPr>
      </w:pPr>
      <w:r w:rsidRPr="001D4EFC">
        <w:rPr>
          <w:rFonts w:ascii="宋体" w:eastAsia="宋体" w:hAnsi="宋体" w:hint="eastAsia"/>
          <w:sz w:val="24"/>
          <w:szCs w:val="24"/>
        </w:rPr>
        <w:t>图6</w:t>
      </w:r>
      <w:r w:rsidRPr="001D4EFC">
        <w:rPr>
          <w:rFonts w:ascii="宋体" w:eastAsia="宋体" w:hAnsi="宋体"/>
          <w:sz w:val="24"/>
          <w:szCs w:val="24"/>
        </w:rPr>
        <w:t xml:space="preserve">-1-2 </w:t>
      </w:r>
      <w:r w:rsidRPr="001D4EFC">
        <w:rPr>
          <w:rFonts w:ascii="宋体" w:eastAsia="宋体" w:hAnsi="宋体" w:hint="eastAsia"/>
          <w:sz w:val="24"/>
          <w:szCs w:val="24"/>
        </w:rPr>
        <w:t>气象预测时序图</w:t>
      </w:r>
    </w:p>
    <w:p w14:paraId="6ADDE68D" w14:textId="77777777" w:rsidR="000F00D1" w:rsidRDefault="00000000">
      <w:pPr>
        <w:pStyle w:val="2"/>
      </w:pPr>
      <w:bookmarkStart w:id="67" w:name="_Toc121087803"/>
      <w:r>
        <w:rPr>
          <w:rFonts w:hint="eastAsia"/>
        </w:rPr>
        <w:t>航班延误预测模块</w:t>
      </w:r>
      <w:bookmarkEnd w:id="67"/>
    </w:p>
    <w:p w14:paraId="5DE29234" w14:textId="1534F37F" w:rsidR="000F00D1" w:rsidRDefault="00000000">
      <w:pPr>
        <w:ind w:firstLineChars="200" w:firstLine="480"/>
      </w:pPr>
      <w:r>
        <w:rPr>
          <w:rFonts w:hint="eastAsia"/>
        </w:rPr>
        <w:t>该模块用于实现航班的延误信息预测，主要包括获取航班信息，获取时间信息，延误信息预测功能，业务流程图如图</w:t>
      </w:r>
      <w:r w:rsidR="001D4EFC">
        <w:t>6-2-1</w:t>
      </w:r>
      <w:r>
        <w:rPr>
          <w:rFonts w:hint="eastAsia"/>
        </w:rPr>
        <w:t>所示：</w:t>
      </w:r>
    </w:p>
    <w:p w14:paraId="5E3382D4" w14:textId="1783F6F8" w:rsidR="007C68D0" w:rsidRDefault="001D4EFC" w:rsidP="001D4EFC">
      <w:pPr>
        <w:keepNext/>
        <w:ind w:firstLineChars="200" w:firstLine="480"/>
        <w:jc w:val="center"/>
      </w:pPr>
      <w:r>
        <w:rPr>
          <w:noProof/>
        </w:rPr>
        <w:drawing>
          <wp:inline distT="0" distB="0" distL="0" distR="0" wp14:anchorId="3CA63593" wp14:editId="112850DB">
            <wp:extent cx="986155" cy="4099560"/>
            <wp:effectExtent l="0" t="0" r="4445"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32"/>
                    <a:stretch>
                      <a:fillRect/>
                    </a:stretch>
                  </pic:blipFill>
                  <pic:spPr>
                    <a:xfrm>
                      <a:off x="0" y="0"/>
                      <a:ext cx="989981" cy="4115466"/>
                    </a:xfrm>
                    <a:prstGeom prst="rect">
                      <a:avLst/>
                    </a:prstGeom>
                  </pic:spPr>
                </pic:pic>
              </a:graphicData>
            </a:graphic>
          </wp:inline>
        </w:drawing>
      </w:r>
    </w:p>
    <w:p w14:paraId="580FACC8" w14:textId="720AB885" w:rsidR="000F00D1" w:rsidRPr="007C68D0" w:rsidRDefault="007C68D0" w:rsidP="007C68D0">
      <w:pPr>
        <w:pStyle w:val="afc"/>
        <w:jc w:val="center"/>
        <w:rPr>
          <w:rFonts w:ascii="宋体" w:eastAsia="宋体" w:hAnsi="宋体"/>
          <w:sz w:val="24"/>
          <w:szCs w:val="24"/>
        </w:rPr>
      </w:pPr>
      <w:r w:rsidRPr="007C68D0">
        <w:rPr>
          <w:rFonts w:ascii="宋体" w:eastAsia="宋体" w:hAnsi="宋体" w:hint="eastAsia"/>
          <w:sz w:val="24"/>
          <w:szCs w:val="24"/>
        </w:rPr>
        <w:t>图</w:t>
      </w:r>
      <w:r>
        <w:rPr>
          <w:rFonts w:ascii="宋体" w:eastAsia="宋体" w:hAnsi="宋体" w:hint="eastAsia"/>
          <w:sz w:val="24"/>
          <w:szCs w:val="24"/>
        </w:rPr>
        <w:t>6</w:t>
      </w:r>
      <w:r>
        <w:rPr>
          <w:rFonts w:ascii="宋体" w:eastAsia="宋体" w:hAnsi="宋体"/>
          <w:sz w:val="24"/>
          <w:szCs w:val="24"/>
        </w:rPr>
        <w:t>-2</w:t>
      </w:r>
      <w:r w:rsidR="001D4EFC">
        <w:rPr>
          <w:rFonts w:ascii="宋体" w:eastAsia="宋体" w:hAnsi="宋体"/>
          <w:sz w:val="24"/>
          <w:szCs w:val="24"/>
        </w:rPr>
        <w:t>-1</w:t>
      </w:r>
      <w:r>
        <w:rPr>
          <w:rFonts w:ascii="宋体" w:eastAsia="宋体" w:hAnsi="宋体"/>
          <w:sz w:val="24"/>
          <w:szCs w:val="24"/>
        </w:rPr>
        <w:t xml:space="preserve"> </w:t>
      </w:r>
      <w:r>
        <w:rPr>
          <w:rFonts w:ascii="宋体" w:eastAsia="宋体" w:hAnsi="宋体" w:hint="eastAsia"/>
          <w:sz w:val="24"/>
          <w:szCs w:val="24"/>
        </w:rPr>
        <w:t>航班延误</w:t>
      </w:r>
      <w:r w:rsidR="001D4EFC">
        <w:rPr>
          <w:rFonts w:ascii="宋体" w:eastAsia="宋体" w:hAnsi="宋体" w:hint="eastAsia"/>
          <w:sz w:val="24"/>
          <w:szCs w:val="24"/>
        </w:rPr>
        <w:t>流程图</w:t>
      </w:r>
    </w:p>
    <w:p w14:paraId="6C6450F7" w14:textId="77777777" w:rsidR="000F00D1" w:rsidRDefault="00000000">
      <w:pPr>
        <w:ind w:firstLineChars="200" w:firstLine="480"/>
      </w:pPr>
      <w:r>
        <w:rPr>
          <w:rFonts w:hint="eastAsia"/>
        </w:rPr>
        <w:lastRenderedPageBreak/>
        <w:t>后端获取到前端用户输入的机场信息和时间后，传入数据库，同时调用算法端进行模型预测，算法端通过查询数据库中的数据，进行模型预测后把对应的值通过后端传回前端，显示给前台用户。</w:t>
      </w:r>
    </w:p>
    <w:p w14:paraId="3A2FAA73" w14:textId="77777777" w:rsidR="000F00D1" w:rsidRDefault="00000000" w:rsidP="001D4EFC">
      <w:pPr>
        <w:widowControl/>
        <w:ind w:firstLine="420"/>
        <w:jc w:val="left"/>
      </w:pPr>
      <w:r>
        <w:rPr>
          <w:rFonts w:ascii="宋体" w:hAnsi="宋体" w:cs="宋体"/>
          <w:kern w:val="0"/>
          <w:lang w:bidi="ar"/>
        </w:rPr>
        <w:t>天气预测的时序图如图所示：</w:t>
      </w:r>
    </w:p>
    <w:p w14:paraId="3192DDC6" w14:textId="77777777" w:rsidR="001D4EFC" w:rsidRDefault="001D4EFC" w:rsidP="001D4EFC">
      <w:pPr>
        <w:keepNext/>
        <w:ind w:firstLineChars="200" w:firstLine="480"/>
        <w:jc w:val="center"/>
      </w:pPr>
      <w:r>
        <w:rPr>
          <w:noProof/>
        </w:rPr>
        <w:drawing>
          <wp:inline distT="0" distB="0" distL="0" distR="0" wp14:anchorId="724A2C2D" wp14:editId="5DDF5DF9">
            <wp:extent cx="4114800" cy="2256971"/>
            <wp:effectExtent l="0" t="0" r="0" b="0"/>
            <wp:docPr id="43"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33"/>
                    <a:stretch>
                      <a:fillRect/>
                    </a:stretch>
                  </pic:blipFill>
                  <pic:spPr>
                    <a:xfrm>
                      <a:off x="0" y="0"/>
                      <a:ext cx="4121357" cy="2260567"/>
                    </a:xfrm>
                    <a:prstGeom prst="rect">
                      <a:avLst/>
                    </a:prstGeom>
                  </pic:spPr>
                </pic:pic>
              </a:graphicData>
            </a:graphic>
          </wp:inline>
        </w:drawing>
      </w:r>
    </w:p>
    <w:p w14:paraId="21AE7F1E" w14:textId="7DDB37E5" w:rsidR="000F00D1" w:rsidRDefault="001D4EFC" w:rsidP="001D4EFC">
      <w:pPr>
        <w:pStyle w:val="afc"/>
        <w:jc w:val="center"/>
      </w:pPr>
      <w:r>
        <w:rPr>
          <w:rFonts w:hint="eastAsia"/>
        </w:rPr>
        <w:t>图</w:t>
      </w:r>
      <w:r>
        <w:rPr>
          <w:rFonts w:hint="eastAsia"/>
        </w:rPr>
        <w:t>6</w:t>
      </w:r>
      <w:r>
        <w:t xml:space="preserve">-2-2 </w:t>
      </w:r>
      <w:r w:rsidRPr="001D4EFC">
        <w:rPr>
          <w:rFonts w:hint="eastAsia"/>
        </w:rPr>
        <w:t>航班延误预测时序图</w:t>
      </w:r>
    </w:p>
    <w:p w14:paraId="3E4F5C31" w14:textId="5A196C2A" w:rsidR="000F00D1" w:rsidRDefault="00356BF9">
      <w:pPr>
        <w:pStyle w:val="2"/>
      </w:pPr>
      <w:bookmarkStart w:id="68" w:name="_Toc121087804"/>
      <w:r>
        <w:rPr>
          <w:rFonts w:hint="eastAsia"/>
        </w:rPr>
        <w:t>用户管理模块</w:t>
      </w:r>
      <w:bookmarkEnd w:id="68"/>
    </w:p>
    <w:p w14:paraId="1C576A77" w14:textId="15451A45" w:rsidR="00356BF9" w:rsidRDefault="00356BF9" w:rsidP="00356BF9">
      <w:pPr>
        <w:pStyle w:val="2"/>
        <w:numPr>
          <w:ilvl w:val="2"/>
          <w:numId w:val="1"/>
        </w:numPr>
      </w:pPr>
      <w:bookmarkStart w:id="69" w:name="_Toc121087805"/>
      <w:r>
        <w:rPr>
          <w:rFonts w:hint="eastAsia"/>
        </w:rPr>
        <w:t>用户注册</w:t>
      </w:r>
      <w:bookmarkEnd w:id="69"/>
    </w:p>
    <w:p w14:paraId="0C532470" w14:textId="6B4EABCF" w:rsidR="00356BF9" w:rsidRDefault="00356BF9" w:rsidP="00356BF9">
      <w:r>
        <w:t>该模块实现用户的注册功能，相关流程图如图</w:t>
      </w:r>
      <w:r>
        <w:t>6-3-1</w:t>
      </w:r>
      <w:r>
        <w:t>所示：</w:t>
      </w:r>
    </w:p>
    <w:p w14:paraId="3F2FA433" w14:textId="5E904CF2" w:rsidR="00356BF9" w:rsidRDefault="001D4EFC" w:rsidP="00356BF9">
      <w:pPr>
        <w:keepNext/>
        <w:jc w:val="center"/>
      </w:pPr>
      <w:r>
        <w:rPr>
          <w:noProof/>
        </w:rPr>
        <w:lastRenderedPageBreak/>
        <w:drawing>
          <wp:inline distT="0" distB="0" distL="0" distR="0" wp14:anchorId="715F4461" wp14:editId="613FB5D8">
            <wp:extent cx="2164080" cy="4179889"/>
            <wp:effectExtent l="0" t="0" r="7620" b="0"/>
            <wp:docPr id="32"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34"/>
                    <a:stretch>
                      <a:fillRect/>
                    </a:stretch>
                  </pic:blipFill>
                  <pic:spPr>
                    <a:xfrm>
                      <a:off x="0" y="0"/>
                      <a:ext cx="2173315" cy="4197726"/>
                    </a:xfrm>
                    <a:prstGeom prst="rect">
                      <a:avLst/>
                    </a:prstGeom>
                  </pic:spPr>
                </pic:pic>
              </a:graphicData>
            </a:graphic>
          </wp:inline>
        </w:drawing>
      </w:r>
    </w:p>
    <w:p w14:paraId="170D7D72" w14:textId="4C48137D" w:rsidR="00356BF9" w:rsidRDefault="00356BF9" w:rsidP="00356BF9">
      <w:pPr>
        <w:jc w:val="center"/>
      </w:pPr>
      <w:r>
        <w:rPr>
          <w:rFonts w:hint="eastAsia"/>
        </w:rPr>
        <w:t>图</w:t>
      </w:r>
      <w:r>
        <w:rPr>
          <w:rFonts w:hint="eastAsia"/>
        </w:rPr>
        <w:t>6</w:t>
      </w:r>
      <w:r>
        <w:t xml:space="preserve">-3-1 </w:t>
      </w:r>
      <w:r>
        <w:rPr>
          <w:rFonts w:hint="eastAsia"/>
        </w:rPr>
        <w:t>用户注册流程图</w:t>
      </w:r>
    </w:p>
    <w:p w14:paraId="268A8BFC" w14:textId="7C33E7B8" w:rsidR="00356BF9" w:rsidRDefault="00356BF9" w:rsidP="00356BF9">
      <w:r w:rsidRPr="00356BF9">
        <w:rPr>
          <w:rFonts w:hint="eastAsia"/>
        </w:rPr>
        <w:t>合法用户注册的时序图如图</w:t>
      </w:r>
      <w:r w:rsidRPr="00356BF9">
        <w:rPr>
          <w:rFonts w:hint="eastAsia"/>
        </w:rPr>
        <w:t>6-1-2</w:t>
      </w:r>
      <w:r w:rsidRPr="00356BF9">
        <w:rPr>
          <w:rFonts w:hint="eastAsia"/>
        </w:rPr>
        <w:t>所示：</w:t>
      </w:r>
    </w:p>
    <w:p w14:paraId="219FC54B" w14:textId="2F79B9F7" w:rsidR="00356BF9" w:rsidRDefault="00356BF9" w:rsidP="00356BF9">
      <w:pPr>
        <w:jc w:val="center"/>
      </w:pPr>
      <w:r>
        <w:rPr>
          <w:noProof/>
        </w:rPr>
        <w:drawing>
          <wp:inline distT="0" distB="0" distL="0" distR="0" wp14:anchorId="6BE00EE5" wp14:editId="709DE656">
            <wp:extent cx="2887980" cy="2022408"/>
            <wp:effectExtent l="0" t="0" r="7620" b="0"/>
            <wp:docPr id="23"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35"/>
                    <a:stretch>
                      <a:fillRect/>
                    </a:stretch>
                  </pic:blipFill>
                  <pic:spPr>
                    <a:xfrm>
                      <a:off x="0" y="0"/>
                      <a:ext cx="2896249" cy="2028199"/>
                    </a:xfrm>
                    <a:prstGeom prst="rect">
                      <a:avLst/>
                    </a:prstGeom>
                  </pic:spPr>
                </pic:pic>
              </a:graphicData>
            </a:graphic>
          </wp:inline>
        </w:drawing>
      </w:r>
    </w:p>
    <w:p w14:paraId="6E4D7521" w14:textId="3F24EC68" w:rsidR="00356BF9" w:rsidRDefault="00356BF9" w:rsidP="00356BF9">
      <w:pPr>
        <w:jc w:val="center"/>
      </w:pPr>
      <w:r>
        <w:rPr>
          <w:rFonts w:hint="eastAsia"/>
        </w:rPr>
        <w:t>图</w:t>
      </w:r>
      <w:r>
        <w:rPr>
          <w:rFonts w:hint="eastAsia"/>
        </w:rPr>
        <w:t>6-</w:t>
      </w:r>
      <w:r>
        <w:t>3</w:t>
      </w:r>
      <w:r>
        <w:rPr>
          <w:rFonts w:hint="eastAsia"/>
        </w:rPr>
        <w:t xml:space="preserve">-2 </w:t>
      </w:r>
      <w:r>
        <w:rPr>
          <w:rFonts w:hint="eastAsia"/>
        </w:rPr>
        <w:t>用户注册时序图</w:t>
      </w:r>
    </w:p>
    <w:p w14:paraId="068E210F" w14:textId="06259A8F" w:rsidR="00356BF9" w:rsidRDefault="00356BF9" w:rsidP="00356BF9">
      <w:pPr>
        <w:pStyle w:val="3"/>
        <w:numPr>
          <w:ilvl w:val="2"/>
          <w:numId w:val="1"/>
        </w:numPr>
      </w:pPr>
      <w:r>
        <w:rPr>
          <w:rFonts w:hint="eastAsia"/>
        </w:rPr>
        <w:t xml:space="preserve"> </w:t>
      </w:r>
      <w:bookmarkStart w:id="70" w:name="_Toc121087806"/>
      <w:r>
        <w:rPr>
          <w:rFonts w:hint="eastAsia"/>
        </w:rPr>
        <w:t>用户登录</w:t>
      </w:r>
      <w:bookmarkEnd w:id="70"/>
    </w:p>
    <w:p w14:paraId="42833B5F" w14:textId="1F9F32F5" w:rsidR="00356BF9" w:rsidRDefault="00356BF9" w:rsidP="00356BF9">
      <w:r w:rsidRPr="00356BF9">
        <w:rPr>
          <w:rFonts w:hint="eastAsia"/>
        </w:rPr>
        <w:t>该模块实现用户</w:t>
      </w:r>
      <w:r w:rsidR="001D4EFC">
        <w:rPr>
          <w:rFonts w:hint="eastAsia"/>
        </w:rPr>
        <w:t>登录</w:t>
      </w:r>
      <w:r w:rsidRPr="00356BF9">
        <w:rPr>
          <w:rFonts w:hint="eastAsia"/>
        </w:rPr>
        <w:t>的功能，相关流程图如图</w:t>
      </w:r>
      <w:r w:rsidRPr="00356BF9">
        <w:rPr>
          <w:rFonts w:hint="eastAsia"/>
        </w:rPr>
        <w:t>6-</w:t>
      </w:r>
      <w:r>
        <w:t>3</w:t>
      </w:r>
      <w:r w:rsidRPr="00356BF9">
        <w:rPr>
          <w:rFonts w:hint="eastAsia"/>
        </w:rPr>
        <w:t>-</w:t>
      </w:r>
      <w:r>
        <w:t>3</w:t>
      </w:r>
      <w:r w:rsidRPr="00356BF9">
        <w:rPr>
          <w:rFonts w:hint="eastAsia"/>
        </w:rPr>
        <w:t>所示：</w:t>
      </w:r>
    </w:p>
    <w:p w14:paraId="1816064A" w14:textId="481841A5" w:rsidR="00356BF9" w:rsidRDefault="001D4EFC" w:rsidP="00356BF9">
      <w:pPr>
        <w:jc w:val="center"/>
      </w:pPr>
      <w:r>
        <w:rPr>
          <w:noProof/>
        </w:rPr>
        <w:lastRenderedPageBreak/>
        <w:drawing>
          <wp:inline distT="0" distB="0" distL="0" distR="0" wp14:anchorId="599A5EDD" wp14:editId="725E76F7">
            <wp:extent cx="2750820" cy="3968555"/>
            <wp:effectExtent l="0" t="0" r="0" b="0"/>
            <wp:docPr id="33"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36"/>
                    <a:stretch>
                      <a:fillRect/>
                    </a:stretch>
                  </pic:blipFill>
                  <pic:spPr>
                    <a:xfrm>
                      <a:off x="0" y="0"/>
                      <a:ext cx="2758455" cy="3979570"/>
                    </a:xfrm>
                    <a:prstGeom prst="rect">
                      <a:avLst/>
                    </a:prstGeom>
                  </pic:spPr>
                </pic:pic>
              </a:graphicData>
            </a:graphic>
          </wp:inline>
        </w:drawing>
      </w:r>
    </w:p>
    <w:p w14:paraId="7B2A36F4" w14:textId="730CAC2F" w:rsidR="00356BF9" w:rsidRDefault="00356BF9" w:rsidP="00356BF9">
      <w:pPr>
        <w:jc w:val="center"/>
      </w:pPr>
      <w:r>
        <w:rPr>
          <w:rFonts w:hint="eastAsia"/>
        </w:rPr>
        <w:t>图</w:t>
      </w:r>
      <w:r>
        <w:rPr>
          <w:rFonts w:hint="eastAsia"/>
        </w:rPr>
        <w:t>6-</w:t>
      </w:r>
      <w:r>
        <w:t>3</w:t>
      </w:r>
      <w:r>
        <w:rPr>
          <w:rFonts w:hint="eastAsia"/>
        </w:rPr>
        <w:t>-</w:t>
      </w:r>
      <w:r>
        <w:t>3</w:t>
      </w:r>
      <w:r>
        <w:rPr>
          <w:rFonts w:hint="eastAsia"/>
        </w:rPr>
        <w:t>用户</w:t>
      </w:r>
      <w:r w:rsidR="001D4EFC">
        <w:rPr>
          <w:rFonts w:hint="eastAsia"/>
        </w:rPr>
        <w:t>登录</w:t>
      </w:r>
      <w:r>
        <w:rPr>
          <w:rFonts w:hint="eastAsia"/>
        </w:rPr>
        <w:t>流程图</w:t>
      </w:r>
    </w:p>
    <w:p w14:paraId="1759A5A9" w14:textId="77777777" w:rsidR="001D4EFC" w:rsidRDefault="001D4EFC" w:rsidP="001D4EFC"/>
    <w:p w14:paraId="1D422751" w14:textId="7A05F256" w:rsidR="00356BF9" w:rsidRDefault="00356BF9" w:rsidP="00356BF9">
      <w:r w:rsidRPr="00356BF9">
        <w:rPr>
          <w:rFonts w:hint="eastAsia"/>
        </w:rPr>
        <w:t>用户</w:t>
      </w:r>
      <w:r w:rsidR="001D4EFC">
        <w:rPr>
          <w:rFonts w:hint="eastAsia"/>
        </w:rPr>
        <w:t>登录</w:t>
      </w:r>
      <w:r w:rsidRPr="00356BF9">
        <w:rPr>
          <w:rFonts w:hint="eastAsia"/>
        </w:rPr>
        <w:t>的时序图如图</w:t>
      </w:r>
      <w:r w:rsidRPr="00356BF9">
        <w:rPr>
          <w:rFonts w:hint="eastAsia"/>
        </w:rPr>
        <w:t>6</w:t>
      </w:r>
      <w:r w:rsidR="001D4EFC">
        <w:t>-3</w:t>
      </w:r>
      <w:r w:rsidRPr="00356BF9">
        <w:rPr>
          <w:rFonts w:hint="eastAsia"/>
        </w:rPr>
        <w:t>-</w:t>
      </w:r>
      <w:r w:rsidR="001D4EFC">
        <w:t>4</w:t>
      </w:r>
      <w:r w:rsidRPr="00356BF9">
        <w:rPr>
          <w:rFonts w:hint="eastAsia"/>
        </w:rPr>
        <w:t>所示</w:t>
      </w:r>
    </w:p>
    <w:p w14:paraId="6AC04B9D" w14:textId="77777777" w:rsidR="001D4EFC" w:rsidRDefault="001D4EFC" w:rsidP="001D4EFC">
      <w:pPr>
        <w:keepNext/>
        <w:jc w:val="center"/>
      </w:pPr>
      <w:r>
        <w:rPr>
          <w:noProof/>
        </w:rPr>
        <w:drawing>
          <wp:inline distT="0" distB="0" distL="0" distR="0" wp14:anchorId="6492A496" wp14:editId="2FF0356E">
            <wp:extent cx="3147060" cy="2569822"/>
            <wp:effectExtent l="0" t="0" r="0" b="2540"/>
            <wp:docPr id="34"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37"/>
                    <a:stretch>
                      <a:fillRect/>
                    </a:stretch>
                  </pic:blipFill>
                  <pic:spPr>
                    <a:xfrm>
                      <a:off x="0" y="0"/>
                      <a:ext cx="3157756" cy="2578556"/>
                    </a:xfrm>
                    <a:prstGeom prst="rect">
                      <a:avLst/>
                    </a:prstGeom>
                  </pic:spPr>
                </pic:pic>
              </a:graphicData>
            </a:graphic>
          </wp:inline>
        </w:drawing>
      </w:r>
    </w:p>
    <w:p w14:paraId="5B47EE5E" w14:textId="410D035B" w:rsidR="001D4EFC" w:rsidRDefault="001D4EFC" w:rsidP="001D4EFC">
      <w:pPr>
        <w:pStyle w:val="afc"/>
        <w:jc w:val="center"/>
        <w:rPr>
          <w:rFonts w:ascii="Times New Roman" w:eastAsia="宋体" w:hAnsi="Times New Roman" w:cs="Times New Roman"/>
          <w:sz w:val="24"/>
          <w:szCs w:val="24"/>
        </w:rPr>
      </w:pPr>
      <w:r w:rsidRPr="001D4EFC">
        <w:rPr>
          <w:rFonts w:ascii="宋体" w:eastAsia="宋体" w:hAnsi="宋体" w:hint="eastAsia"/>
          <w:sz w:val="24"/>
          <w:szCs w:val="24"/>
        </w:rPr>
        <w:t>图</w:t>
      </w:r>
      <w:r w:rsidRPr="001D4EFC">
        <w:rPr>
          <w:rFonts w:ascii="Times New Roman" w:eastAsia="宋体" w:hAnsi="Times New Roman" w:cs="Times New Roman"/>
          <w:sz w:val="24"/>
          <w:szCs w:val="24"/>
        </w:rPr>
        <w:t xml:space="preserve">6-3-4 </w:t>
      </w:r>
      <w:r>
        <w:rPr>
          <w:rFonts w:ascii="Times New Roman" w:eastAsia="宋体" w:hAnsi="Times New Roman" w:cs="Times New Roman" w:hint="eastAsia"/>
          <w:sz w:val="24"/>
          <w:szCs w:val="24"/>
        </w:rPr>
        <w:t>用户登录时序图</w:t>
      </w:r>
    </w:p>
    <w:p w14:paraId="2B468CB5" w14:textId="434B580E" w:rsidR="001D4EFC" w:rsidRDefault="001D4EFC" w:rsidP="001D4EFC">
      <w:pPr>
        <w:pStyle w:val="3"/>
        <w:numPr>
          <w:ilvl w:val="2"/>
          <w:numId w:val="1"/>
        </w:numPr>
      </w:pPr>
      <w:bookmarkStart w:id="71" w:name="_Toc121087807"/>
      <w:r>
        <w:rPr>
          <w:rFonts w:hint="eastAsia"/>
        </w:rPr>
        <w:t>管理员增加用户</w:t>
      </w:r>
      <w:bookmarkEnd w:id="71"/>
    </w:p>
    <w:p w14:paraId="3C7DE65B" w14:textId="314797A0" w:rsidR="001D4EFC" w:rsidRDefault="001D4EFC" w:rsidP="001D4EFC">
      <w:r w:rsidRPr="001D4EFC">
        <w:rPr>
          <w:rFonts w:hint="eastAsia"/>
        </w:rPr>
        <w:t>该模块实现管理员新增用户的功能，相关流程图如图</w:t>
      </w:r>
      <w:r w:rsidRPr="001D4EFC">
        <w:rPr>
          <w:rFonts w:hint="eastAsia"/>
        </w:rPr>
        <w:t>6-</w:t>
      </w:r>
      <w:r>
        <w:t>3</w:t>
      </w:r>
      <w:r w:rsidRPr="001D4EFC">
        <w:rPr>
          <w:rFonts w:hint="eastAsia"/>
        </w:rPr>
        <w:t>-</w:t>
      </w:r>
      <w:r>
        <w:t>5</w:t>
      </w:r>
      <w:r w:rsidRPr="001D4EFC">
        <w:rPr>
          <w:rFonts w:hint="eastAsia"/>
        </w:rPr>
        <w:t>所示：</w:t>
      </w:r>
    </w:p>
    <w:p w14:paraId="45ED8F5A" w14:textId="77777777" w:rsidR="001D4EFC" w:rsidRDefault="001D4EFC" w:rsidP="001D4EFC">
      <w:pPr>
        <w:keepNext/>
        <w:jc w:val="center"/>
      </w:pPr>
      <w:r>
        <w:rPr>
          <w:noProof/>
        </w:rPr>
        <w:lastRenderedPageBreak/>
        <w:drawing>
          <wp:inline distT="0" distB="0" distL="0" distR="0" wp14:anchorId="672E0FFD" wp14:editId="0D90EA90">
            <wp:extent cx="1844352" cy="3375660"/>
            <wp:effectExtent l="0" t="0" r="3810" b="0"/>
            <wp:docPr id="36"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38"/>
                    <a:stretch>
                      <a:fillRect/>
                    </a:stretch>
                  </pic:blipFill>
                  <pic:spPr>
                    <a:xfrm>
                      <a:off x="0" y="0"/>
                      <a:ext cx="1853122" cy="3391712"/>
                    </a:xfrm>
                    <a:prstGeom prst="rect">
                      <a:avLst/>
                    </a:prstGeom>
                  </pic:spPr>
                </pic:pic>
              </a:graphicData>
            </a:graphic>
          </wp:inline>
        </w:drawing>
      </w:r>
    </w:p>
    <w:p w14:paraId="2290A3E0" w14:textId="389DD3BF" w:rsidR="001D4EFC" w:rsidRDefault="001D4EFC" w:rsidP="001D4EFC">
      <w:pPr>
        <w:pStyle w:val="afc"/>
        <w:jc w:val="center"/>
      </w:pPr>
      <w:r>
        <w:rPr>
          <w:rFonts w:hint="eastAsia"/>
        </w:rPr>
        <w:t>图</w:t>
      </w:r>
      <w:r>
        <w:rPr>
          <w:rFonts w:hint="eastAsia"/>
        </w:rPr>
        <w:t>6</w:t>
      </w:r>
      <w:r>
        <w:t xml:space="preserve">-3-5 </w:t>
      </w:r>
      <w:r>
        <w:rPr>
          <w:rFonts w:hint="eastAsia"/>
        </w:rPr>
        <w:t>管理员新增用户流程图</w:t>
      </w:r>
    </w:p>
    <w:p w14:paraId="427D2E12" w14:textId="0FC4D980" w:rsidR="001D4EFC" w:rsidRDefault="001D4EFC" w:rsidP="001D4EFC">
      <w:r w:rsidRPr="001D4EFC">
        <w:rPr>
          <w:rFonts w:hint="eastAsia"/>
        </w:rPr>
        <w:t>合法管理员增加用户的时序图如图</w:t>
      </w:r>
      <w:r w:rsidRPr="001D4EFC">
        <w:rPr>
          <w:rFonts w:hint="eastAsia"/>
        </w:rPr>
        <w:t>6-</w:t>
      </w:r>
      <w:r>
        <w:t>3</w:t>
      </w:r>
      <w:r w:rsidRPr="001D4EFC">
        <w:rPr>
          <w:rFonts w:hint="eastAsia"/>
        </w:rPr>
        <w:t>-6</w:t>
      </w:r>
      <w:r w:rsidRPr="001D4EFC">
        <w:rPr>
          <w:rFonts w:hint="eastAsia"/>
        </w:rPr>
        <w:t>所示：</w:t>
      </w:r>
    </w:p>
    <w:p w14:paraId="5F9A15F2" w14:textId="77777777" w:rsidR="001D4EFC" w:rsidRPr="001D4EFC" w:rsidRDefault="001D4EFC" w:rsidP="001D4EFC">
      <w:pPr>
        <w:spacing w:before="120" w:after="120" w:line="288" w:lineRule="auto"/>
        <w:jc w:val="center"/>
        <w:rPr>
          <w:rFonts w:ascii="Calibri" w:hAnsi="Calibri"/>
          <w:kern w:val="0"/>
          <w:sz w:val="21"/>
          <w:szCs w:val="22"/>
        </w:rPr>
      </w:pPr>
      <w:r w:rsidRPr="001D4EFC">
        <w:rPr>
          <w:rFonts w:ascii="Calibri" w:hAnsi="Calibri"/>
          <w:noProof/>
          <w:kern w:val="0"/>
          <w:sz w:val="21"/>
          <w:szCs w:val="22"/>
        </w:rPr>
        <w:drawing>
          <wp:inline distT="0" distB="0" distL="0" distR="0" wp14:anchorId="46CB85A5" wp14:editId="22D95FD9">
            <wp:extent cx="4503420" cy="3653568"/>
            <wp:effectExtent l="0" t="0" r="0" b="4445"/>
            <wp:docPr id="37"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39"/>
                    <a:stretch>
                      <a:fillRect/>
                    </a:stretch>
                  </pic:blipFill>
                  <pic:spPr>
                    <a:xfrm>
                      <a:off x="0" y="0"/>
                      <a:ext cx="4507747" cy="3657078"/>
                    </a:xfrm>
                    <a:prstGeom prst="rect">
                      <a:avLst/>
                    </a:prstGeom>
                  </pic:spPr>
                </pic:pic>
              </a:graphicData>
            </a:graphic>
          </wp:inline>
        </w:drawing>
      </w:r>
    </w:p>
    <w:p w14:paraId="57FF9E1F" w14:textId="7A04A970" w:rsidR="001D4EFC" w:rsidRPr="001D4EFC" w:rsidRDefault="001D4EFC" w:rsidP="001D4EFC">
      <w:pPr>
        <w:spacing w:before="120" w:after="120" w:line="288" w:lineRule="auto"/>
        <w:jc w:val="center"/>
        <w:rPr>
          <w:rFonts w:ascii="Calibri" w:hAnsi="Calibri"/>
          <w:kern w:val="0"/>
          <w:sz w:val="21"/>
          <w:szCs w:val="22"/>
        </w:rPr>
      </w:pPr>
      <w:r w:rsidRPr="001D4EFC">
        <w:rPr>
          <w:rFonts w:ascii="Arial" w:eastAsia="等线" w:hAnsi="Arial" w:cs="Arial"/>
          <w:kern w:val="0"/>
          <w:sz w:val="22"/>
          <w:szCs w:val="22"/>
        </w:rPr>
        <w:t>图</w:t>
      </w:r>
      <w:r w:rsidRPr="001D4EFC">
        <w:rPr>
          <w:rFonts w:ascii="Arial" w:eastAsia="等线" w:hAnsi="Arial" w:cs="Arial"/>
          <w:kern w:val="0"/>
          <w:sz w:val="22"/>
          <w:szCs w:val="22"/>
        </w:rPr>
        <w:t>6-</w:t>
      </w:r>
      <w:r>
        <w:rPr>
          <w:rFonts w:ascii="Arial" w:eastAsia="等线" w:hAnsi="Arial" w:cs="Arial"/>
          <w:kern w:val="0"/>
          <w:sz w:val="22"/>
          <w:szCs w:val="22"/>
        </w:rPr>
        <w:t>3</w:t>
      </w:r>
      <w:r w:rsidRPr="001D4EFC">
        <w:rPr>
          <w:rFonts w:ascii="Arial" w:eastAsia="等线" w:hAnsi="Arial" w:cs="Arial"/>
          <w:kern w:val="0"/>
          <w:sz w:val="22"/>
          <w:szCs w:val="22"/>
        </w:rPr>
        <w:t xml:space="preserve">-6 </w:t>
      </w:r>
      <w:r w:rsidRPr="001D4EFC">
        <w:rPr>
          <w:rFonts w:ascii="Arial" w:eastAsia="等线" w:hAnsi="Arial" w:cs="Arial"/>
          <w:kern w:val="0"/>
          <w:sz w:val="22"/>
          <w:szCs w:val="22"/>
        </w:rPr>
        <w:t>增加用户时序图</w:t>
      </w:r>
    </w:p>
    <w:p w14:paraId="76847138" w14:textId="73DC6F83" w:rsidR="001D4EFC" w:rsidRDefault="001D4EFC" w:rsidP="001D4EFC">
      <w:pPr>
        <w:pStyle w:val="3"/>
        <w:numPr>
          <w:ilvl w:val="2"/>
          <w:numId w:val="1"/>
        </w:numPr>
      </w:pPr>
      <w:bookmarkStart w:id="72" w:name="_Toc121087808"/>
      <w:r>
        <w:rPr>
          <w:rFonts w:hint="eastAsia"/>
        </w:rPr>
        <w:t>删除用户</w:t>
      </w:r>
      <w:bookmarkEnd w:id="72"/>
    </w:p>
    <w:p w14:paraId="6AAEE534" w14:textId="5641C0CD" w:rsidR="001D4EFC" w:rsidRDefault="001D4EFC" w:rsidP="001D4EFC">
      <w:r>
        <w:rPr>
          <w:rFonts w:hint="eastAsia"/>
        </w:rPr>
        <w:lastRenderedPageBreak/>
        <w:t xml:space="preserve"> </w:t>
      </w:r>
      <w:r w:rsidRPr="001D4EFC">
        <w:rPr>
          <w:rFonts w:hint="eastAsia"/>
        </w:rPr>
        <w:t>该模块实现管理员新增用户的功能，相关流程图如图</w:t>
      </w:r>
      <w:r w:rsidRPr="001D4EFC">
        <w:rPr>
          <w:rFonts w:hint="eastAsia"/>
        </w:rPr>
        <w:t>6-</w:t>
      </w:r>
      <w:r>
        <w:t>3</w:t>
      </w:r>
      <w:r w:rsidRPr="001D4EFC">
        <w:rPr>
          <w:rFonts w:hint="eastAsia"/>
        </w:rPr>
        <w:t>-7</w:t>
      </w:r>
      <w:r w:rsidRPr="001D4EFC">
        <w:rPr>
          <w:rFonts w:hint="eastAsia"/>
        </w:rPr>
        <w:t>所示：</w:t>
      </w:r>
    </w:p>
    <w:p w14:paraId="6D1924E2" w14:textId="77777777" w:rsidR="001D4EFC" w:rsidRPr="001D4EFC" w:rsidRDefault="001D4EFC" w:rsidP="001D4EFC">
      <w:pPr>
        <w:spacing w:before="120" w:after="120" w:line="288" w:lineRule="auto"/>
        <w:jc w:val="center"/>
        <w:rPr>
          <w:rFonts w:ascii="Calibri" w:hAnsi="Calibri"/>
          <w:kern w:val="0"/>
          <w:sz w:val="21"/>
          <w:szCs w:val="22"/>
        </w:rPr>
      </w:pPr>
      <w:r w:rsidRPr="001D4EFC">
        <w:rPr>
          <w:rFonts w:ascii="Calibri" w:hAnsi="Calibri"/>
          <w:noProof/>
          <w:kern w:val="0"/>
          <w:sz w:val="21"/>
          <w:szCs w:val="22"/>
        </w:rPr>
        <w:drawing>
          <wp:inline distT="0" distB="0" distL="0" distR="0" wp14:anchorId="01FD47C3" wp14:editId="7F1652F8">
            <wp:extent cx="1394460" cy="2831197"/>
            <wp:effectExtent l="0" t="0" r="0" b="7620"/>
            <wp:docPr id="38"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40"/>
                    <a:stretch>
                      <a:fillRect/>
                    </a:stretch>
                  </pic:blipFill>
                  <pic:spPr>
                    <a:xfrm>
                      <a:off x="0" y="0"/>
                      <a:ext cx="1397821" cy="2838020"/>
                    </a:xfrm>
                    <a:prstGeom prst="rect">
                      <a:avLst/>
                    </a:prstGeom>
                  </pic:spPr>
                </pic:pic>
              </a:graphicData>
            </a:graphic>
          </wp:inline>
        </w:drawing>
      </w:r>
    </w:p>
    <w:p w14:paraId="78A8E244" w14:textId="310D64CE" w:rsidR="001D4EFC" w:rsidRPr="001D4EFC" w:rsidRDefault="001D4EFC" w:rsidP="001D4EFC">
      <w:pPr>
        <w:spacing w:before="120" w:after="120" w:line="288" w:lineRule="auto"/>
        <w:jc w:val="center"/>
        <w:rPr>
          <w:rFonts w:ascii="Calibri" w:hAnsi="Calibri"/>
          <w:kern w:val="0"/>
          <w:sz w:val="21"/>
          <w:szCs w:val="22"/>
        </w:rPr>
      </w:pPr>
      <w:r w:rsidRPr="001D4EFC">
        <w:rPr>
          <w:rFonts w:ascii="Arial" w:eastAsia="等线" w:hAnsi="Arial" w:cs="Arial"/>
          <w:kern w:val="0"/>
          <w:sz w:val="22"/>
          <w:szCs w:val="22"/>
        </w:rPr>
        <w:t>图</w:t>
      </w:r>
      <w:r w:rsidRPr="001D4EFC">
        <w:rPr>
          <w:rFonts w:ascii="Arial" w:eastAsia="等线" w:hAnsi="Arial" w:cs="Arial"/>
          <w:kern w:val="0"/>
          <w:sz w:val="22"/>
          <w:szCs w:val="22"/>
        </w:rPr>
        <w:t>6-</w:t>
      </w:r>
      <w:r>
        <w:rPr>
          <w:rFonts w:ascii="Arial" w:eastAsia="等线" w:hAnsi="Arial" w:cs="Arial"/>
          <w:kern w:val="0"/>
          <w:sz w:val="22"/>
          <w:szCs w:val="22"/>
        </w:rPr>
        <w:t>3</w:t>
      </w:r>
      <w:r w:rsidRPr="001D4EFC">
        <w:rPr>
          <w:rFonts w:ascii="Arial" w:eastAsia="等线" w:hAnsi="Arial" w:cs="Arial"/>
          <w:kern w:val="0"/>
          <w:sz w:val="22"/>
          <w:szCs w:val="22"/>
        </w:rPr>
        <w:t xml:space="preserve">-7 </w:t>
      </w:r>
      <w:r w:rsidRPr="001D4EFC">
        <w:rPr>
          <w:rFonts w:ascii="Arial" w:eastAsia="等线" w:hAnsi="Arial" w:cs="Arial"/>
          <w:kern w:val="0"/>
          <w:sz w:val="22"/>
          <w:szCs w:val="22"/>
        </w:rPr>
        <w:t>删除用户流程图</w:t>
      </w:r>
    </w:p>
    <w:p w14:paraId="65B8598E" w14:textId="2BDC4DB4" w:rsidR="001D4EFC" w:rsidRDefault="001D4EFC" w:rsidP="001D4EFC">
      <w:pPr>
        <w:spacing w:before="120" w:after="120" w:line="288" w:lineRule="auto"/>
        <w:jc w:val="left"/>
      </w:pPr>
      <w:r>
        <w:rPr>
          <w:rFonts w:ascii="Arial" w:eastAsia="等线" w:hAnsi="Arial" w:cs="Arial"/>
          <w:sz w:val="22"/>
        </w:rPr>
        <w:t>合法管理员删除用户的时序图如图</w:t>
      </w:r>
      <w:r>
        <w:rPr>
          <w:rFonts w:ascii="Arial" w:eastAsia="等线" w:hAnsi="Arial" w:cs="Arial"/>
          <w:sz w:val="22"/>
        </w:rPr>
        <w:t>6-3-8</w:t>
      </w:r>
      <w:r>
        <w:rPr>
          <w:rFonts w:ascii="Arial" w:eastAsia="等线" w:hAnsi="Arial" w:cs="Arial"/>
          <w:sz w:val="22"/>
        </w:rPr>
        <w:t>所示</w:t>
      </w:r>
      <w:r>
        <w:rPr>
          <w:rFonts w:ascii="Arial" w:eastAsia="等线" w:hAnsi="Arial" w:cs="Arial"/>
          <w:sz w:val="22"/>
        </w:rPr>
        <w:t>:</w:t>
      </w:r>
    </w:p>
    <w:p w14:paraId="6C508D20" w14:textId="77777777" w:rsidR="001D4EFC" w:rsidRDefault="001D4EFC" w:rsidP="001D4EFC">
      <w:pPr>
        <w:spacing w:before="120" w:after="120" w:line="288" w:lineRule="auto"/>
        <w:jc w:val="center"/>
      </w:pPr>
      <w:r>
        <w:rPr>
          <w:noProof/>
        </w:rPr>
        <w:drawing>
          <wp:inline distT="0" distB="0" distL="0" distR="0" wp14:anchorId="4A1A5667" wp14:editId="6F718109">
            <wp:extent cx="5400675" cy="3695700"/>
            <wp:effectExtent l="0" t="0" r="0" b="0"/>
            <wp:docPr id="39"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41"/>
                    <a:stretch>
                      <a:fillRect/>
                    </a:stretch>
                  </pic:blipFill>
                  <pic:spPr>
                    <a:xfrm>
                      <a:off x="0" y="0"/>
                      <a:ext cx="5400675" cy="3695700"/>
                    </a:xfrm>
                    <a:prstGeom prst="rect">
                      <a:avLst/>
                    </a:prstGeom>
                  </pic:spPr>
                </pic:pic>
              </a:graphicData>
            </a:graphic>
          </wp:inline>
        </w:drawing>
      </w:r>
    </w:p>
    <w:p w14:paraId="6942FE15" w14:textId="68E4AE49" w:rsidR="001D4EFC" w:rsidRDefault="001D4EFC" w:rsidP="001D4EFC">
      <w:pPr>
        <w:spacing w:before="120" w:after="120" w:line="288" w:lineRule="auto"/>
        <w:jc w:val="center"/>
      </w:pPr>
      <w:r>
        <w:rPr>
          <w:rFonts w:ascii="Arial" w:eastAsia="等线" w:hAnsi="Arial" w:cs="Arial"/>
          <w:sz w:val="22"/>
        </w:rPr>
        <w:t>图</w:t>
      </w:r>
      <w:r>
        <w:rPr>
          <w:rFonts w:ascii="Arial" w:eastAsia="等线" w:hAnsi="Arial" w:cs="Arial"/>
          <w:sz w:val="22"/>
        </w:rPr>
        <w:t xml:space="preserve">6-3-8 </w:t>
      </w:r>
      <w:r>
        <w:rPr>
          <w:rFonts w:ascii="Arial" w:eastAsia="等线" w:hAnsi="Arial" w:cs="Arial"/>
          <w:sz w:val="22"/>
        </w:rPr>
        <w:t>删除用户时序图</w:t>
      </w:r>
    </w:p>
    <w:p w14:paraId="338E4F17" w14:textId="77777777" w:rsidR="001D4EFC" w:rsidRDefault="001D4EFC" w:rsidP="001D4EFC"/>
    <w:p w14:paraId="226CDB48" w14:textId="7AECC43B" w:rsidR="001D4EFC" w:rsidRDefault="001D4EFC" w:rsidP="001D4EFC">
      <w:pPr>
        <w:pStyle w:val="2"/>
      </w:pPr>
      <w:bookmarkStart w:id="73" w:name="_Toc121087809"/>
      <w:r w:rsidRPr="001D4EFC">
        <w:rPr>
          <w:rFonts w:hint="eastAsia"/>
        </w:rPr>
        <w:lastRenderedPageBreak/>
        <w:t>界面设计</w:t>
      </w:r>
      <w:bookmarkEnd w:id="73"/>
    </w:p>
    <w:p w14:paraId="6830FB26" w14:textId="4389AABE" w:rsidR="001D4EFC" w:rsidRDefault="001D4EFC" w:rsidP="001D4EFC">
      <w:pPr>
        <w:pStyle w:val="2"/>
        <w:numPr>
          <w:ilvl w:val="2"/>
          <w:numId w:val="1"/>
        </w:numPr>
      </w:pPr>
      <w:bookmarkStart w:id="74" w:name="_Toc121087810"/>
      <w:r w:rsidRPr="001D4EFC">
        <w:rPr>
          <w:rFonts w:hint="eastAsia"/>
        </w:rPr>
        <w:t>注册界面设计</w:t>
      </w:r>
      <w:bookmarkEnd w:id="74"/>
    </w:p>
    <w:p w14:paraId="13681ED5" w14:textId="48EA99B9" w:rsidR="003446C9" w:rsidRDefault="003446C9" w:rsidP="003446C9">
      <w:r w:rsidRPr="003446C9">
        <w:rPr>
          <w:rFonts w:hint="eastAsia"/>
        </w:rPr>
        <w:t>界面展示</w:t>
      </w:r>
      <w:r>
        <w:rPr>
          <w:rFonts w:hint="eastAsia"/>
        </w:rPr>
        <w:t>：</w:t>
      </w:r>
    </w:p>
    <w:p w14:paraId="6B182845" w14:textId="768D2E7A" w:rsidR="003446C9" w:rsidRDefault="003446C9" w:rsidP="003446C9">
      <w:r>
        <w:rPr>
          <w:noProof/>
        </w:rPr>
        <w:drawing>
          <wp:inline distT="0" distB="0" distL="0" distR="0" wp14:anchorId="17D3C967" wp14:editId="32E233CF">
            <wp:extent cx="5400675" cy="264795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42"/>
                    <a:stretch>
                      <a:fillRect/>
                    </a:stretch>
                  </pic:blipFill>
                  <pic:spPr>
                    <a:xfrm>
                      <a:off x="0" y="0"/>
                      <a:ext cx="5400675" cy="2647950"/>
                    </a:xfrm>
                    <a:prstGeom prst="rect">
                      <a:avLst/>
                    </a:prstGeom>
                  </pic:spPr>
                </pic:pic>
              </a:graphicData>
            </a:graphic>
          </wp:inline>
        </w:drawing>
      </w:r>
    </w:p>
    <w:p w14:paraId="213CEE57" w14:textId="0F7BA0B4" w:rsidR="003446C9" w:rsidRDefault="003446C9" w:rsidP="003446C9">
      <w:pPr>
        <w:jc w:val="center"/>
      </w:pPr>
      <w:r w:rsidRPr="003446C9">
        <w:rPr>
          <w:rFonts w:hint="eastAsia"/>
        </w:rPr>
        <w:t>图</w:t>
      </w:r>
      <w:r w:rsidRPr="003446C9">
        <w:rPr>
          <w:rFonts w:hint="eastAsia"/>
        </w:rPr>
        <w:t xml:space="preserve">6-4-1 </w:t>
      </w:r>
      <w:r w:rsidRPr="003446C9">
        <w:rPr>
          <w:rFonts w:hint="eastAsia"/>
        </w:rPr>
        <w:t>注册界面</w:t>
      </w:r>
    </w:p>
    <w:p w14:paraId="7AFD66C2" w14:textId="77777777" w:rsidR="003446C9" w:rsidRDefault="003446C9" w:rsidP="003446C9">
      <w:r>
        <w:rPr>
          <w:rFonts w:hint="eastAsia"/>
        </w:rPr>
        <w:t>界面描述：提供用户注册功能</w:t>
      </w:r>
    </w:p>
    <w:p w14:paraId="665C192F" w14:textId="77777777" w:rsidR="003446C9" w:rsidRDefault="003446C9" w:rsidP="003446C9">
      <w:r>
        <w:rPr>
          <w:rFonts w:hint="eastAsia"/>
        </w:rPr>
        <w:t>1.</w:t>
      </w:r>
      <w:r>
        <w:rPr>
          <w:rFonts w:hint="eastAsia"/>
        </w:rPr>
        <w:t>在文本框中输入用户名、密码和确认密码</w:t>
      </w:r>
    </w:p>
    <w:p w14:paraId="763F11E3" w14:textId="77777777" w:rsidR="003446C9" w:rsidRDefault="003446C9" w:rsidP="003446C9">
      <w:r>
        <w:rPr>
          <w:rFonts w:hint="eastAsia"/>
        </w:rPr>
        <w:t>2.</w:t>
      </w:r>
      <w:r>
        <w:rPr>
          <w:rFonts w:hint="eastAsia"/>
        </w:rPr>
        <w:t>点击注册按钮进行注册</w:t>
      </w:r>
    </w:p>
    <w:p w14:paraId="14D0E106" w14:textId="0B62E4C4" w:rsidR="003446C9" w:rsidRDefault="003446C9" w:rsidP="003446C9">
      <w:r>
        <w:rPr>
          <w:rFonts w:hint="eastAsia"/>
        </w:rPr>
        <w:t>3.</w:t>
      </w:r>
      <w:r>
        <w:rPr>
          <w:rFonts w:hint="eastAsia"/>
        </w:rPr>
        <w:t>注册成功后会跳转到登录界面，失败会弹出注册失败</w:t>
      </w:r>
    </w:p>
    <w:p w14:paraId="6BEEEDDF" w14:textId="50DC596A" w:rsidR="003446C9" w:rsidRDefault="003446C9" w:rsidP="003446C9">
      <w:pPr>
        <w:pStyle w:val="3"/>
      </w:pPr>
      <w:bookmarkStart w:id="75" w:name="_Toc121087811"/>
      <w:r>
        <w:rPr>
          <w:rFonts w:hint="eastAsia"/>
        </w:rPr>
        <w:t>6</w:t>
      </w:r>
      <w:r>
        <w:t xml:space="preserve">.4.2 </w:t>
      </w:r>
      <w:r>
        <w:rPr>
          <w:rFonts w:hint="eastAsia"/>
        </w:rPr>
        <w:t>登陆页面设计</w:t>
      </w:r>
      <w:bookmarkEnd w:id="75"/>
    </w:p>
    <w:p w14:paraId="305F06B5" w14:textId="028909DB" w:rsidR="003446C9" w:rsidRDefault="003446C9" w:rsidP="003446C9">
      <w:r w:rsidRPr="003446C9">
        <w:rPr>
          <w:rFonts w:hint="eastAsia"/>
        </w:rPr>
        <w:t>界面展示：</w:t>
      </w:r>
    </w:p>
    <w:p w14:paraId="5E4BC131" w14:textId="4C5E744C" w:rsidR="003446C9" w:rsidRDefault="003446C9" w:rsidP="003446C9">
      <w:pPr>
        <w:jc w:val="center"/>
      </w:pPr>
      <w:r>
        <w:rPr>
          <w:noProof/>
        </w:rPr>
        <w:drawing>
          <wp:inline distT="0" distB="0" distL="0" distR="0" wp14:anchorId="68C11AD8" wp14:editId="532FB625">
            <wp:extent cx="5400675" cy="2647950"/>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43"/>
                    <a:stretch>
                      <a:fillRect/>
                    </a:stretch>
                  </pic:blipFill>
                  <pic:spPr>
                    <a:xfrm>
                      <a:off x="0" y="0"/>
                      <a:ext cx="5400675" cy="2647950"/>
                    </a:xfrm>
                    <a:prstGeom prst="rect">
                      <a:avLst/>
                    </a:prstGeom>
                  </pic:spPr>
                </pic:pic>
              </a:graphicData>
            </a:graphic>
          </wp:inline>
        </w:drawing>
      </w:r>
    </w:p>
    <w:p w14:paraId="1E544AFB" w14:textId="77777777" w:rsidR="003446C9" w:rsidRDefault="003446C9" w:rsidP="003446C9">
      <w:pPr>
        <w:jc w:val="center"/>
      </w:pPr>
      <w:r>
        <w:rPr>
          <w:rFonts w:hint="eastAsia"/>
        </w:rPr>
        <w:lastRenderedPageBreak/>
        <w:t>图</w:t>
      </w:r>
      <w:r>
        <w:rPr>
          <w:rFonts w:hint="eastAsia"/>
        </w:rPr>
        <w:t xml:space="preserve">6-4-2 </w:t>
      </w:r>
      <w:r>
        <w:rPr>
          <w:rFonts w:hint="eastAsia"/>
        </w:rPr>
        <w:t>登陆界面</w:t>
      </w:r>
    </w:p>
    <w:p w14:paraId="22CD44A5" w14:textId="77777777" w:rsidR="003446C9" w:rsidRDefault="003446C9" w:rsidP="003446C9">
      <w:r>
        <w:rPr>
          <w:rFonts w:hint="eastAsia"/>
        </w:rPr>
        <w:t>界面描述：提供用户登录功能</w:t>
      </w:r>
    </w:p>
    <w:p w14:paraId="37CF3007" w14:textId="77777777" w:rsidR="003446C9" w:rsidRDefault="003446C9" w:rsidP="003446C9">
      <w:r>
        <w:rPr>
          <w:rFonts w:hint="eastAsia"/>
        </w:rPr>
        <w:t>1.</w:t>
      </w:r>
      <w:r>
        <w:rPr>
          <w:rFonts w:hint="eastAsia"/>
        </w:rPr>
        <w:t>在文本框中输入用户名、密码。</w:t>
      </w:r>
    </w:p>
    <w:p w14:paraId="22725E54" w14:textId="77777777" w:rsidR="003446C9" w:rsidRDefault="003446C9" w:rsidP="003446C9">
      <w:r>
        <w:rPr>
          <w:rFonts w:hint="eastAsia"/>
        </w:rPr>
        <w:t>2.</w:t>
      </w:r>
      <w:r>
        <w:rPr>
          <w:rFonts w:hint="eastAsia"/>
        </w:rPr>
        <w:t>点击登录按钮进行登录。</w:t>
      </w:r>
    </w:p>
    <w:p w14:paraId="5EA05DDA" w14:textId="51A6923B" w:rsidR="003446C9" w:rsidRDefault="003446C9" w:rsidP="003446C9">
      <w:r>
        <w:rPr>
          <w:rFonts w:hint="eastAsia"/>
        </w:rPr>
        <w:t>3.</w:t>
      </w:r>
      <w:r>
        <w:rPr>
          <w:rFonts w:hint="eastAsia"/>
        </w:rPr>
        <w:t>登录成功后跳转到主界面，登录失败弹出提示框。</w:t>
      </w:r>
    </w:p>
    <w:p w14:paraId="7E44B101" w14:textId="57FA9F35" w:rsidR="003446C9" w:rsidRDefault="003446C9" w:rsidP="003446C9">
      <w:pPr>
        <w:pStyle w:val="3"/>
      </w:pPr>
      <w:bookmarkStart w:id="76" w:name="_Toc121087812"/>
      <w:r>
        <w:rPr>
          <w:rFonts w:hint="eastAsia"/>
        </w:rPr>
        <w:t>6</w:t>
      </w:r>
      <w:r>
        <w:t xml:space="preserve">.4.3 </w:t>
      </w:r>
      <w:r>
        <w:rPr>
          <w:rFonts w:hint="eastAsia"/>
        </w:rPr>
        <w:t>用户管理界面设计</w:t>
      </w:r>
      <w:bookmarkEnd w:id="76"/>
    </w:p>
    <w:p w14:paraId="17EF42F3" w14:textId="77777777" w:rsidR="003446C9" w:rsidRDefault="003446C9" w:rsidP="003446C9">
      <w:r>
        <w:rPr>
          <w:rFonts w:hint="eastAsia"/>
        </w:rPr>
        <w:t>界面展示：</w:t>
      </w:r>
    </w:p>
    <w:p w14:paraId="44BA870D" w14:textId="5D087D65" w:rsidR="003446C9" w:rsidRDefault="003446C9" w:rsidP="003446C9">
      <w:r>
        <w:rPr>
          <w:noProof/>
        </w:rPr>
        <w:drawing>
          <wp:inline distT="0" distB="0" distL="0" distR="0" wp14:anchorId="1524CD44" wp14:editId="3FE35C35">
            <wp:extent cx="5400675" cy="2647950"/>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44"/>
                    <a:stretch>
                      <a:fillRect/>
                    </a:stretch>
                  </pic:blipFill>
                  <pic:spPr>
                    <a:xfrm>
                      <a:off x="0" y="0"/>
                      <a:ext cx="5400675" cy="2647950"/>
                    </a:xfrm>
                    <a:prstGeom prst="rect">
                      <a:avLst/>
                    </a:prstGeom>
                  </pic:spPr>
                </pic:pic>
              </a:graphicData>
            </a:graphic>
          </wp:inline>
        </w:drawing>
      </w:r>
    </w:p>
    <w:p w14:paraId="29BF750B" w14:textId="200524F1" w:rsidR="003446C9" w:rsidRDefault="003446C9" w:rsidP="003446C9">
      <w:pPr>
        <w:jc w:val="center"/>
      </w:pPr>
      <w:r w:rsidRPr="003446C9">
        <w:rPr>
          <w:rFonts w:hint="eastAsia"/>
        </w:rPr>
        <w:t>图</w:t>
      </w:r>
      <w:r w:rsidRPr="003446C9">
        <w:rPr>
          <w:rFonts w:hint="eastAsia"/>
        </w:rPr>
        <w:t xml:space="preserve">6-4-3 </w:t>
      </w:r>
      <w:r w:rsidRPr="003446C9">
        <w:rPr>
          <w:rFonts w:hint="eastAsia"/>
        </w:rPr>
        <w:t>用户管理界面</w:t>
      </w:r>
    </w:p>
    <w:p w14:paraId="3EB3818C" w14:textId="77777777" w:rsidR="003446C9" w:rsidRDefault="003446C9" w:rsidP="003446C9">
      <w:r>
        <w:rPr>
          <w:rFonts w:hint="eastAsia"/>
        </w:rPr>
        <w:t>界面描述：为管理员提供用户管理功能</w:t>
      </w:r>
    </w:p>
    <w:p w14:paraId="077DB034" w14:textId="77777777" w:rsidR="003446C9" w:rsidRDefault="003446C9" w:rsidP="003446C9">
      <w:r>
        <w:rPr>
          <w:rFonts w:hint="eastAsia"/>
        </w:rPr>
        <w:t>1.</w:t>
      </w:r>
      <w:r>
        <w:rPr>
          <w:rFonts w:hint="eastAsia"/>
        </w:rPr>
        <w:t>可以输入用户的用户名，点击搜索按钮进行查询。</w:t>
      </w:r>
    </w:p>
    <w:p w14:paraId="0066F298" w14:textId="1C2EFB5B" w:rsidR="003446C9" w:rsidRDefault="003446C9" w:rsidP="003446C9">
      <w:r>
        <w:rPr>
          <w:rFonts w:hint="eastAsia"/>
        </w:rPr>
        <w:t>2.</w:t>
      </w:r>
      <w:r>
        <w:rPr>
          <w:rFonts w:hint="eastAsia"/>
        </w:rPr>
        <w:t>可以点击添加用户按钮，在弹出框内输入用户名和密码进行添加用户，如图</w:t>
      </w:r>
      <w:r>
        <w:rPr>
          <w:rFonts w:hint="eastAsia"/>
        </w:rPr>
        <w:t>6-4-4</w:t>
      </w:r>
      <w:r>
        <w:rPr>
          <w:rFonts w:hint="eastAsia"/>
        </w:rPr>
        <w:t>所示，点击确定按钮，添加新用户，点击取消会取消添加新用户。</w:t>
      </w:r>
    </w:p>
    <w:p w14:paraId="516D89BB" w14:textId="548D0D00" w:rsidR="003446C9" w:rsidRDefault="003446C9" w:rsidP="003446C9">
      <w:r>
        <w:rPr>
          <w:noProof/>
        </w:rPr>
        <w:drawing>
          <wp:inline distT="0" distB="0" distL="0" distR="0" wp14:anchorId="0E06B452" wp14:editId="32406AB5">
            <wp:extent cx="5400675" cy="1609725"/>
            <wp:effectExtent l="0" t="0" r="0" b="0"/>
            <wp:docPr id="44"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45"/>
                    <a:stretch>
                      <a:fillRect/>
                    </a:stretch>
                  </pic:blipFill>
                  <pic:spPr>
                    <a:xfrm>
                      <a:off x="0" y="0"/>
                      <a:ext cx="5400675" cy="1609725"/>
                    </a:xfrm>
                    <a:prstGeom prst="rect">
                      <a:avLst/>
                    </a:prstGeom>
                  </pic:spPr>
                </pic:pic>
              </a:graphicData>
            </a:graphic>
          </wp:inline>
        </w:drawing>
      </w:r>
    </w:p>
    <w:p w14:paraId="4238AD37" w14:textId="0F09BDA5" w:rsidR="003446C9" w:rsidRDefault="003446C9" w:rsidP="003446C9">
      <w:pPr>
        <w:jc w:val="center"/>
      </w:pPr>
      <w:r w:rsidRPr="003446C9">
        <w:rPr>
          <w:rFonts w:hint="eastAsia"/>
        </w:rPr>
        <w:t>图</w:t>
      </w:r>
      <w:r w:rsidRPr="003446C9">
        <w:rPr>
          <w:rFonts w:hint="eastAsia"/>
        </w:rPr>
        <w:t xml:space="preserve">6-4-4 </w:t>
      </w:r>
      <w:r w:rsidRPr="003446C9">
        <w:rPr>
          <w:rFonts w:hint="eastAsia"/>
        </w:rPr>
        <w:t>添加用户界面</w:t>
      </w:r>
    </w:p>
    <w:p w14:paraId="39F347BD" w14:textId="77777777" w:rsidR="005A7D29" w:rsidRDefault="003446C9" w:rsidP="005A7D29">
      <w:pPr>
        <w:jc w:val="left"/>
      </w:pPr>
      <w:r w:rsidRPr="003446C9">
        <w:rPr>
          <w:rFonts w:hint="eastAsia"/>
        </w:rPr>
        <w:t>3.</w:t>
      </w:r>
      <w:r w:rsidRPr="003446C9">
        <w:rPr>
          <w:rFonts w:hint="eastAsia"/>
        </w:rPr>
        <w:t>可以在用户名后面点击删除按钮，进行删除用户，删除用户会进行确认，如图</w:t>
      </w:r>
      <w:r w:rsidRPr="003446C9">
        <w:rPr>
          <w:rFonts w:hint="eastAsia"/>
        </w:rPr>
        <w:t>6-4-5</w:t>
      </w:r>
      <w:r w:rsidRPr="003446C9">
        <w:rPr>
          <w:rFonts w:hint="eastAsia"/>
        </w:rPr>
        <w:t>，点击确定会删除用户，点击取消会取消删除用户的操作。</w:t>
      </w:r>
    </w:p>
    <w:p w14:paraId="03BD25B5" w14:textId="22C3507B" w:rsidR="003446C9" w:rsidRDefault="003446C9" w:rsidP="005A7D29">
      <w:pPr>
        <w:jc w:val="center"/>
      </w:pPr>
      <w:r>
        <w:rPr>
          <w:noProof/>
        </w:rPr>
        <w:lastRenderedPageBreak/>
        <w:drawing>
          <wp:inline distT="0" distB="0" distL="0" distR="0" wp14:anchorId="50E5D05D" wp14:editId="1B7751FC">
            <wp:extent cx="5400675" cy="1771650"/>
            <wp:effectExtent l="0" t="0" r="0" b="0"/>
            <wp:docPr id="46"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46"/>
                    <a:stretch>
                      <a:fillRect/>
                    </a:stretch>
                  </pic:blipFill>
                  <pic:spPr>
                    <a:xfrm>
                      <a:off x="0" y="0"/>
                      <a:ext cx="5400675" cy="1771650"/>
                    </a:xfrm>
                    <a:prstGeom prst="rect">
                      <a:avLst/>
                    </a:prstGeom>
                  </pic:spPr>
                </pic:pic>
              </a:graphicData>
            </a:graphic>
          </wp:inline>
        </w:drawing>
      </w:r>
    </w:p>
    <w:p w14:paraId="6D4CC82C" w14:textId="173FDC1C" w:rsidR="003446C9" w:rsidRDefault="003446C9" w:rsidP="003446C9">
      <w:pPr>
        <w:jc w:val="center"/>
      </w:pPr>
      <w:r w:rsidRPr="003446C9">
        <w:rPr>
          <w:rFonts w:hint="eastAsia"/>
        </w:rPr>
        <w:t>图</w:t>
      </w:r>
      <w:r w:rsidRPr="003446C9">
        <w:rPr>
          <w:rFonts w:hint="eastAsia"/>
        </w:rPr>
        <w:t xml:space="preserve">6-4-5 </w:t>
      </w:r>
      <w:r w:rsidRPr="003446C9">
        <w:rPr>
          <w:rFonts w:hint="eastAsia"/>
        </w:rPr>
        <w:t>删除用户界面</w:t>
      </w:r>
    </w:p>
    <w:p w14:paraId="07EBD5D9" w14:textId="20FEB6F2" w:rsidR="003446C9" w:rsidRDefault="003446C9" w:rsidP="003446C9">
      <w:pPr>
        <w:pStyle w:val="3"/>
      </w:pPr>
      <w:bookmarkStart w:id="77" w:name="_Toc121087813"/>
      <w:r>
        <w:rPr>
          <w:rFonts w:hint="eastAsia"/>
        </w:rPr>
        <w:t>6</w:t>
      </w:r>
      <w:r>
        <w:t>.4.4 主界面设计</w:t>
      </w:r>
      <w:bookmarkEnd w:id="77"/>
    </w:p>
    <w:p w14:paraId="73632555" w14:textId="77777777" w:rsidR="003446C9" w:rsidRDefault="003446C9" w:rsidP="003446C9">
      <w:r>
        <w:rPr>
          <w:rFonts w:hint="eastAsia"/>
        </w:rPr>
        <w:t>界面展示：</w:t>
      </w:r>
    </w:p>
    <w:p w14:paraId="66BD1636" w14:textId="2C7F96D8" w:rsidR="003446C9" w:rsidRDefault="003446C9" w:rsidP="003446C9">
      <w:r>
        <w:rPr>
          <w:noProof/>
        </w:rPr>
        <w:drawing>
          <wp:inline distT="0" distB="0" distL="0" distR="0" wp14:anchorId="39565CB6" wp14:editId="412F806B">
            <wp:extent cx="5400675" cy="2647950"/>
            <wp:effectExtent l="0" t="0" r="0" b="0"/>
            <wp:docPr id="47"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47"/>
                    <a:stretch>
                      <a:fillRect/>
                    </a:stretch>
                  </pic:blipFill>
                  <pic:spPr>
                    <a:xfrm>
                      <a:off x="0" y="0"/>
                      <a:ext cx="5400675" cy="2647950"/>
                    </a:xfrm>
                    <a:prstGeom prst="rect">
                      <a:avLst/>
                    </a:prstGeom>
                  </pic:spPr>
                </pic:pic>
              </a:graphicData>
            </a:graphic>
          </wp:inline>
        </w:drawing>
      </w:r>
    </w:p>
    <w:p w14:paraId="35CAA2AD" w14:textId="36618F44" w:rsidR="003446C9" w:rsidRDefault="003446C9" w:rsidP="003446C9">
      <w:pPr>
        <w:jc w:val="center"/>
      </w:pPr>
      <w:r w:rsidRPr="003446C9">
        <w:rPr>
          <w:rFonts w:hint="eastAsia"/>
        </w:rPr>
        <w:t>图</w:t>
      </w:r>
      <w:r w:rsidRPr="003446C9">
        <w:rPr>
          <w:rFonts w:hint="eastAsia"/>
        </w:rPr>
        <w:t xml:space="preserve">6-4-6 </w:t>
      </w:r>
      <w:r w:rsidRPr="003446C9">
        <w:rPr>
          <w:rFonts w:hint="eastAsia"/>
        </w:rPr>
        <w:t>主界面</w:t>
      </w:r>
    </w:p>
    <w:p w14:paraId="1A3757A6" w14:textId="77777777" w:rsidR="003446C9" w:rsidRDefault="003446C9" w:rsidP="003446C9">
      <w:r>
        <w:rPr>
          <w:rFonts w:hint="eastAsia"/>
        </w:rPr>
        <w:t>界面描述：</w:t>
      </w:r>
    </w:p>
    <w:p w14:paraId="582A3D2A" w14:textId="77777777" w:rsidR="003446C9" w:rsidRDefault="003446C9" w:rsidP="003446C9">
      <w:r>
        <w:rPr>
          <w:rFonts w:hint="eastAsia"/>
        </w:rPr>
        <w:t>天气预测与延误预测</w:t>
      </w:r>
    </w:p>
    <w:p w14:paraId="6779677F" w14:textId="77777777" w:rsidR="003446C9" w:rsidRDefault="003446C9" w:rsidP="003446C9">
      <w:r>
        <w:rPr>
          <w:rFonts w:hint="eastAsia"/>
        </w:rPr>
        <w:t>1.</w:t>
      </w:r>
      <w:r>
        <w:rPr>
          <w:rFonts w:hint="eastAsia"/>
        </w:rPr>
        <w:t>提示选择出发机场，单击机场按钮会弹窗，如图</w:t>
      </w:r>
      <w:r>
        <w:rPr>
          <w:rFonts w:hint="eastAsia"/>
        </w:rPr>
        <w:t>6-4-7</w:t>
      </w:r>
      <w:r>
        <w:rPr>
          <w:rFonts w:hint="eastAsia"/>
        </w:rPr>
        <w:t>所示：</w:t>
      </w:r>
    </w:p>
    <w:p w14:paraId="37845AEA" w14:textId="45B03C2A" w:rsidR="003446C9" w:rsidRDefault="003446C9" w:rsidP="003446C9">
      <w:r>
        <w:t xml:space="preserve"> </w:t>
      </w:r>
      <w:r>
        <w:rPr>
          <w:noProof/>
        </w:rPr>
        <w:drawing>
          <wp:inline distT="0" distB="0" distL="0" distR="0" wp14:anchorId="1500EF9A" wp14:editId="5FF4A057">
            <wp:extent cx="5400675" cy="1695450"/>
            <wp:effectExtent l="0" t="0" r="0" b="0"/>
            <wp:docPr id="5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48"/>
                    <a:stretch>
                      <a:fillRect/>
                    </a:stretch>
                  </pic:blipFill>
                  <pic:spPr>
                    <a:xfrm>
                      <a:off x="0" y="0"/>
                      <a:ext cx="5400675" cy="1695450"/>
                    </a:xfrm>
                    <a:prstGeom prst="rect">
                      <a:avLst/>
                    </a:prstGeom>
                  </pic:spPr>
                </pic:pic>
              </a:graphicData>
            </a:graphic>
          </wp:inline>
        </w:drawing>
      </w:r>
    </w:p>
    <w:p w14:paraId="6BA08C6F" w14:textId="45575AD1" w:rsidR="003446C9" w:rsidRDefault="003446C9" w:rsidP="003446C9">
      <w:pPr>
        <w:jc w:val="center"/>
      </w:pPr>
      <w:r>
        <w:rPr>
          <w:rFonts w:hint="eastAsia"/>
        </w:rPr>
        <w:t>图</w:t>
      </w:r>
      <w:r>
        <w:rPr>
          <w:rFonts w:hint="eastAsia"/>
        </w:rPr>
        <w:t xml:space="preserve">6-4-7 </w:t>
      </w:r>
      <w:r>
        <w:rPr>
          <w:rFonts w:hint="eastAsia"/>
        </w:rPr>
        <w:t>选择出发机场界面</w:t>
      </w:r>
    </w:p>
    <w:p w14:paraId="09387ED4" w14:textId="77777777" w:rsidR="003446C9" w:rsidRDefault="003446C9" w:rsidP="003446C9">
      <w:r>
        <w:rPr>
          <w:rFonts w:hint="eastAsia"/>
        </w:rPr>
        <w:t>选择确定即可选择出发机场，取消则退出重选。</w:t>
      </w:r>
    </w:p>
    <w:p w14:paraId="57665245" w14:textId="77777777" w:rsidR="003446C9" w:rsidRDefault="003446C9" w:rsidP="003446C9">
      <w:r>
        <w:rPr>
          <w:rFonts w:hint="eastAsia"/>
        </w:rPr>
        <w:lastRenderedPageBreak/>
        <w:t>2.</w:t>
      </w:r>
      <w:r>
        <w:rPr>
          <w:rFonts w:hint="eastAsia"/>
        </w:rPr>
        <w:t>提示选择目的机场，单机机场按钮会弹窗，如图</w:t>
      </w:r>
      <w:r>
        <w:rPr>
          <w:rFonts w:hint="eastAsia"/>
        </w:rPr>
        <w:t>6-4-8</w:t>
      </w:r>
      <w:r>
        <w:rPr>
          <w:rFonts w:hint="eastAsia"/>
        </w:rPr>
        <w:t>所示：</w:t>
      </w:r>
    </w:p>
    <w:p w14:paraId="0B6F174F" w14:textId="25CDF5EB" w:rsidR="003446C9" w:rsidRDefault="003446C9" w:rsidP="003446C9">
      <w:r>
        <w:t xml:space="preserve"> </w:t>
      </w:r>
      <w:r>
        <w:rPr>
          <w:noProof/>
        </w:rPr>
        <w:drawing>
          <wp:inline distT="0" distB="0" distL="0" distR="0" wp14:anchorId="695FEE2B" wp14:editId="2040D17F">
            <wp:extent cx="5400675" cy="1619250"/>
            <wp:effectExtent l="0" t="0" r="0" b="0"/>
            <wp:docPr id="5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49"/>
                    <a:stretch>
                      <a:fillRect/>
                    </a:stretch>
                  </pic:blipFill>
                  <pic:spPr>
                    <a:xfrm>
                      <a:off x="0" y="0"/>
                      <a:ext cx="5400675" cy="1619250"/>
                    </a:xfrm>
                    <a:prstGeom prst="rect">
                      <a:avLst/>
                    </a:prstGeom>
                  </pic:spPr>
                </pic:pic>
              </a:graphicData>
            </a:graphic>
          </wp:inline>
        </w:drawing>
      </w:r>
    </w:p>
    <w:p w14:paraId="3FDDD6F0" w14:textId="0992F3ED" w:rsidR="003446C9" w:rsidRDefault="003446C9" w:rsidP="003446C9">
      <w:pPr>
        <w:jc w:val="center"/>
      </w:pPr>
      <w:r>
        <w:rPr>
          <w:rFonts w:hint="eastAsia"/>
        </w:rPr>
        <w:t>图</w:t>
      </w:r>
      <w:r>
        <w:rPr>
          <w:rFonts w:hint="eastAsia"/>
        </w:rPr>
        <w:t xml:space="preserve">6-4-8 </w:t>
      </w:r>
      <w:r>
        <w:rPr>
          <w:rFonts w:hint="eastAsia"/>
        </w:rPr>
        <w:t>选择目的机场界面</w:t>
      </w:r>
    </w:p>
    <w:p w14:paraId="3C8B9998" w14:textId="77777777" w:rsidR="003446C9" w:rsidRDefault="003446C9" w:rsidP="003446C9">
      <w:r>
        <w:rPr>
          <w:rFonts w:hint="eastAsia"/>
        </w:rPr>
        <w:t>选择确定即可选择目的机场，取消则退出重选。</w:t>
      </w:r>
    </w:p>
    <w:p w14:paraId="6EC26F7A" w14:textId="77777777" w:rsidR="0096575C" w:rsidRDefault="003446C9" w:rsidP="0096575C">
      <w:pPr>
        <w:jc w:val="left"/>
      </w:pPr>
      <w:r>
        <w:rPr>
          <w:rFonts w:hint="eastAsia"/>
        </w:rPr>
        <w:t>3.</w:t>
      </w:r>
      <w:r>
        <w:rPr>
          <w:rFonts w:hint="eastAsia"/>
        </w:rPr>
        <w:t>提示选择时间，鼠标滚动即可调整时间，如图</w:t>
      </w:r>
      <w:r>
        <w:rPr>
          <w:rFonts w:hint="eastAsia"/>
        </w:rPr>
        <w:t>6-4-9</w:t>
      </w:r>
      <w:r>
        <w:rPr>
          <w:rFonts w:hint="eastAsia"/>
        </w:rPr>
        <w:t>所示：</w:t>
      </w:r>
    </w:p>
    <w:p w14:paraId="57C1F18D" w14:textId="1D089ED7" w:rsidR="003446C9" w:rsidRDefault="003446C9" w:rsidP="0096575C">
      <w:pPr>
        <w:jc w:val="center"/>
      </w:pPr>
      <w:r>
        <w:rPr>
          <w:noProof/>
        </w:rPr>
        <w:drawing>
          <wp:inline distT="0" distB="0" distL="0" distR="0" wp14:anchorId="2B46A455" wp14:editId="7E3E3CAD">
            <wp:extent cx="1802542" cy="2781300"/>
            <wp:effectExtent l="0" t="0" r="762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50"/>
                    <a:stretch>
                      <a:fillRect/>
                    </a:stretch>
                  </pic:blipFill>
                  <pic:spPr>
                    <a:xfrm>
                      <a:off x="0" y="0"/>
                      <a:ext cx="1815655" cy="2801533"/>
                    </a:xfrm>
                    <a:prstGeom prst="rect">
                      <a:avLst/>
                    </a:prstGeom>
                  </pic:spPr>
                </pic:pic>
              </a:graphicData>
            </a:graphic>
          </wp:inline>
        </w:drawing>
      </w:r>
    </w:p>
    <w:p w14:paraId="698BA64F" w14:textId="2D781C49" w:rsidR="0096575C" w:rsidRDefault="003446C9" w:rsidP="0096575C">
      <w:pPr>
        <w:jc w:val="center"/>
      </w:pPr>
      <w:r w:rsidRPr="003446C9">
        <w:rPr>
          <w:rFonts w:hint="eastAsia"/>
        </w:rPr>
        <w:t>图</w:t>
      </w:r>
      <w:r w:rsidRPr="003446C9">
        <w:rPr>
          <w:rFonts w:hint="eastAsia"/>
        </w:rPr>
        <w:t xml:space="preserve">6-4-9 </w:t>
      </w:r>
      <w:r w:rsidRPr="003446C9">
        <w:rPr>
          <w:rFonts w:hint="eastAsia"/>
        </w:rPr>
        <w:t>选择时间界面</w:t>
      </w:r>
    </w:p>
    <w:p w14:paraId="5E6C84DE" w14:textId="154254A4" w:rsidR="003446C9" w:rsidRDefault="003446C9" w:rsidP="0096575C">
      <w:pPr>
        <w:jc w:val="left"/>
      </w:pPr>
      <w:r w:rsidRPr="003446C9">
        <w:rPr>
          <w:rFonts w:hint="eastAsia"/>
        </w:rPr>
        <w:t>点击确定即可选择时间。</w:t>
      </w:r>
    </w:p>
    <w:p w14:paraId="2CB5E282" w14:textId="77777777" w:rsidR="003446C9" w:rsidRDefault="003446C9" w:rsidP="003446C9">
      <w:pPr>
        <w:jc w:val="center"/>
      </w:pPr>
    </w:p>
    <w:p w14:paraId="12A42F67" w14:textId="58BF6147" w:rsidR="003446C9" w:rsidRDefault="003446C9" w:rsidP="003446C9">
      <w:r w:rsidRPr="003446C9">
        <w:rPr>
          <w:rFonts w:hint="eastAsia"/>
        </w:rPr>
        <w:t>4.</w:t>
      </w:r>
      <w:r w:rsidRPr="003446C9">
        <w:rPr>
          <w:rFonts w:hint="eastAsia"/>
        </w:rPr>
        <w:t>确认按钮和取消按钮</w:t>
      </w:r>
      <w:r>
        <w:rPr>
          <w:rFonts w:hint="eastAsia"/>
        </w:rPr>
        <w:t>：</w:t>
      </w:r>
    </w:p>
    <w:p w14:paraId="18CE60AF" w14:textId="77777777" w:rsidR="003446C9" w:rsidRDefault="003446C9" w:rsidP="003446C9">
      <w:pPr>
        <w:jc w:val="center"/>
      </w:pPr>
      <w:r>
        <w:rPr>
          <w:noProof/>
        </w:rPr>
        <w:drawing>
          <wp:inline distT="0" distB="0" distL="0" distR="0" wp14:anchorId="3DBF76FF" wp14:editId="7544D7B2">
            <wp:extent cx="5334000" cy="1047750"/>
            <wp:effectExtent l="0" t="0" r="0" b="0"/>
            <wp:docPr id="54"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51"/>
                    <a:stretch>
                      <a:fillRect/>
                    </a:stretch>
                  </pic:blipFill>
                  <pic:spPr>
                    <a:xfrm>
                      <a:off x="0" y="0"/>
                      <a:ext cx="5334000" cy="1047750"/>
                    </a:xfrm>
                    <a:prstGeom prst="rect">
                      <a:avLst/>
                    </a:prstGeom>
                  </pic:spPr>
                </pic:pic>
              </a:graphicData>
            </a:graphic>
          </wp:inline>
        </w:drawing>
      </w:r>
    </w:p>
    <w:p w14:paraId="138B3485" w14:textId="11811E01" w:rsidR="003446C9" w:rsidRDefault="003446C9" w:rsidP="003446C9">
      <w:pPr>
        <w:jc w:val="center"/>
      </w:pPr>
      <w:r w:rsidRPr="003446C9">
        <w:rPr>
          <w:rFonts w:hint="eastAsia"/>
        </w:rPr>
        <w:t>图</w:t>
      </w:r>
      <w:r w:rsidRPr="003446C9">
        <w:rPr>
          <w:rFonts w:hint="eastAsia"/>
        </w:rPr>
        <w:t xml:space="preserve">6-4-10 </w:t>
      </w:r>
      <w:r w:rsidRPr="003446C9">
        <w:rPr>
          <w:rFonts w:hint="eastAsia"/>
        </w:rPr>
        <w:t>确认按钮和取消按钮</w:t>
      </w:r>
    </w:p>
    <w:p w14:paraId="6A68C818" w14:textId="77777777" w:rsidR="003446C9" w:rsidRDefault="003446C9" w:rsidP="003446C9">
      <w:r>
        <w:rPr>
          <w:rFonts w:hint="eastAsia"/>
        </w:rPr>
        <w:t>确认按钮点击即可生成天气预测信息和飞机延误预测信息。</w:t>
      </w:r>
    </w:p>
    <w:p w14:paraId="2168D4BF" w14:textId="0CF71861" w:rsidR="003446C9" w:rsidRDefault="003446C9" w:rsidP="003446C9">
      <w:r>
        <w:rPr>
          <w:rFonts w:hint="eastAsia"/>
        </w:rPr>
        <w:t>取消按钮则重置所有选择。</w:t>
      </w:r>
    </w:p>
    <w:p w14:paraId="7E6EF1F1" w14:textId="530367DF" w:rsidR="003446C9" w:rsidRDefault="003446C9" w:rsidP="003446C9">
      <w:r w:rsidRPr="003446C9">
        <w:rPr>
          <w:rFonts w:hint="eastAsia"/>
        </w:rPr>
        <w:t>5.</w:t>
      </w:r>
      <w:r w:rsidRPr="003446C9">
        <w:rPr>
          <w:rFonts w:hint="eastAsia"/>
        </w:rPr>
        <w:t>下拉框信息显示</w:t>
      </w:r>
      <w:r>
        <w:rPr>
          <w:rFonts w:hint="eastAsia"/>
        </w:rPr>
        <w:t>：</w:t>
      </w:r>
    </w:p>
    <w:p w14:paraId="3B572A5B" w14:textId="6313A464" w:rsidR="003446C9" w:rsidRDefault="003446C9" w:rsidP="003446C9">
      <w:pPr>
        <w:jc w:val="center"/>
      </w:pPr>
      <w:r>
        <w:rPr>
          <w:noProof/>
        </w:rPr>
        <w:lastRenderedPageBreak/>
        <w:drawing>
          <wp:inline distT="0" distB="0" distL="0" distR="0" wp14:anchorId="12DD6A91" wp14:editId="534E0714">
            <wp:extent cx="5400675" cy="62865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52"/>
                    <a:stretch>
                      <a:fillRect/>
                    </a:stretch>
                  </pic:blipFill>
                  <pic:spPr>
                    <a:xfrm>
                      <a:off x="0" y="0"/>
                      <a:ext cx="5400675" cy="628650"/>
                    </a:xfrm>
                    <a:prstGeom prst="rect">
                      <a:avLst/>
                    </a:prstGeom>
                  </pic:spPr>
                </pic:pic>
              </a:graphicData>
            </a:graphic>
          </wp:inline>
        </w:drawing>
      </w:r>
    </w:p>
    <w:p w14:paraId="3DEEB787" w14:textId="72542430" w:rsidR="003446C9" w:rsidRDefault="003446C9" w:rsidP="003446C9">
      <w:pPr>
        <w:jc w:val="center"/>
      </w:pPr>
      <w:r w:rsidRPr="003446C9">
        <w:rPr>
          <w:rFonts w:hint="eastAsia"/>
        </w:rPr>
        <w:t>图</w:t>
      </w:r>
      <w:r w:rsidRPr="003446C9">
        <w:rPr>
          <w:rFonts w:hint="eastAsia"/>
        </w:rPr>
        <w:t xml:space="preserve">6-4-11 </w:t>
      </w:r>
      <w:r w:rsidRPr="003446C9">
        <w:rPr>
          <w:rFonts w:hint="eastAsia"/>
        </w:rPr>
        <w:t>信息显示界面</w:t>
      </w:r>
    </w:p>
    <w:p w14:paraId="20FD4617" w14:textId="114FFAD4" w:rsidR="003446C9" w:rsidRPr="003446C9" w:rsidRDefault="003446C9" w:rsidP="003446C9">
      <w:r w:rsidRPr="003446C9">
        <w:rPr>
          <w:rFonts w:hint="eastAsia"/>
        </w:rPr>
        <w:t>如图</w:t>
      </w:r>
      <w:r w:rsidRPr="003446C9">
        <w:rPr>
          <w:rFonts w:hint="eastAsia"/>
        </w:rPr>
        <w:t>6-4-11</w:t>
      </w:r>
      <w:r w:rsidRPr="003446C9">
        <w:rPr>
          <w:rFonts w:hint="eastAsia"/>
        </w:rPr>
        <w:t>所示，点击对应的下拉按钮即可查看预测信息</w:t>
      </w:r>
    </w:p>
    <w:p w14:paraId="7E0C6E78" w14:textId="7641FCD6" w:rsidR="00356BF9" w:rsidRDefault="00356BF9" w:rsidP="00356BF9">
      <w:pPr>
        <w:pStyle w:val="2"/>
      </w:pPr>
      <w:bookmarkStart w:id="78" w:name="_Toc121087814"/>
      <w:r>
        <w:rPr>
          <w:rFonts w:hint="eastAsia"/>
        </w:rPr>
        <w:t>本章小结</w:t>
      </w:r>
      <w:bookmarkEnd w:id="78"/>
    </w:p>
    <w:p w14:paraId="0590A9C8" w14:textId="659324CF" w:rsidR="000F00D1" w:rsidRDefault="003446C9">
      <w:pPr>
        <w:ind w:firstLineChars="200" w:firstLine="480"/>
      </w:pPr>
      <w:r w:rsidRPr="003446C9">
        <w:rPr>
          <w:rFonts w:hint="eastAsia"/>
        </w:rPr>
        <w:t>本章采用流程图与时序图进行系统设计，对本系统的三大核心功能：用户管理，气象预测以及航班预测进行了详细设计，并进行了界面设计的展示。通过阅读本章节，可以了解核心功能的详细设计与实现过程</w:t>
      </w:r>
      <w:r>
        <w:rPr>
          <w:rFonts w:hint="eastAsia"/>
        </w:rPr>
        <w:t>。</w:t>
      </w:r>
    </w:p>
    <w:p w14:paraId="19CE194D" w14:textId="77777777" w:rsidR="000F00D1" w:rsidRDefault="00000000">
      <w:pPr>
        <w:pStyle w:val="1"/>
      </w:pPr>
      <w:bookmarkStart w:id="79" w:name="_Toc121087815"/>
      <w:r>
        <w:rPr>
          <w:rFonts w:hint="eastAsia"/>
        </w:rPr>
        <w:t>航班延误预测系统测试</w:t>
      </w:r>
      <w:bookmarkEnd w:id="79"/>
    </w:p>
    <w:p w14:paraId="12AD68EE" w14:textId="77777777" w:rsidR="000F00D1" w:rsidRDefault="00000000">
      <w:pPr>
        <w:ind w:firstLineChars="200" w:firstLine="480"/>
      </w:pPr>
      <w:r>
        <w:rPr>
          <w:rFonts w:hint="eastAsia"/>
        </w:rPr>
        <w:t>测试作为项目生命周期中的一部分，是保证项目质量的重要环节。通过完整测试，可以验证系统是否完全满足了功能性与非功能性需求。本章将从测试方案和测试结果两个部分对本项目的系统测试进行阐述。</w:t>
      </w:r>
    </w:p>
    <w:p w14:paraId="219F30A7" w14:textId="77777777" w:rsidR="000F00D1" w:rsidRDefault="00000000">
      <w:pPr>
        <w:pStyle w:val="2"/>
      </w:pPr>
      <w:bookmarkStart w:id="80" w:name="_Toc121087816"/>
      <w:r>
        <w:rPr>
          <w:rFonts w:hint="eastAsia"/>
        </w:rPr>
        <w:t>系统测试环境</w:t>
      </w:r>
      <w:bookmarkEnd w:id="80"/>
    </w:p>
    <w:p w14:paraId="731A475D" w14:textId="77777777" w:rsidR="000F00D1" w:rsidRDefault="00000000">
      <w:pPr>
        <w:ind w:firstLineChars="200" w:firstLine="480"/>
      </w:pPr>
      <w:r>
        <w:rPr>
          <w:rFonts w:hint="eastAsia"/>
        </w:rPr>
        <w:t>为了保证系统测试的可靠性，在进行系统测试前需要构建一个稳定可靠且与最终系统部署环境一致的测试环境。本项目所使用的测试环境如下。</w:t>
      </w:r>
    </w:p>
    <w:p w14:paraId="5230ACAD" w14:textId="77777777" w:rsidR="000F00D1" w:rsidRDefault="00000000">
      <w:pPr>
        <w:pStyle w:val="3"/>
      </w:pPr>
      <w:bookmarkStart w:id="81" w:name="_Toc121087817"/>
      <w:r>
        <w:rPr>
          <w:rFonts w:hint="eastAsia"/>
        </w:rPr>
        <w:t>7</w:t>
      </w:r>
      <w:r>
        <w:t>.1.1</w:t>
      </w:r>
      <w:r>
        <w:rPr>
          <w:rFonts w:hint="eastAsia"/>
        </w:rPr>
        <w:tab/>
        <w:t>硬件环境</w:t>
      </w:r>
      <w:bookmarkEnd w:id="81"/>
    </w:p>
    <w:p w14:paraId="305D4649" w14:textId="77777777" w:rsidR="000F00D1" w:rsidRDefault="00000000">
      <w:pPr>
        <w:ind w:firstLineChars="200" w:firstLine="480"/>
      </w:pPr>
      <w:r>
        <w:rPr>
          <w:rFonts w:hint="eastAsia"/>
        </w:rPr>
        <w:t>CPU</w:t>
      </w:r>
      <w:r>
        <w:rPr>
          <w:rFonts w:hint="eastAsia"/>
        </w:rPr>
        <w:t>：</w:t>
      </w:r>
      <w:r>
        <w:rPr>
          <w:rFonts w:hint="eastAsia"/>
        </w:rPr>
        <w:t>AMD Ryzen 5 4600U with Radeon Graphics</w:t>
      </w:r>
    </w:p>
    <w:p w14:paraId="055E2568" w14:textId="77777777" w:rsidR="000F00D1" w:rsidRDefault="00000000">
      <w:pPr>
        <w:ind w:firstLineChars="200" w:firstLine="480"/>
      </w:pPr>
      <w:r>
        <w:rPr>
          <w:rFonts w:hint="eastAsia"/>
        </w:rPr>
        <w:t>内存：</w:t>
      </w:r>
      <w:r>
        <w:rPr>
          <w:rFonts w:hint="eastAsia"/>
        </w:rPr>
        <w:t>8GB 3200MHz</w:t>
      </w:r>
    </w:p>
    <w:p w14:paraId="07CDB3D1" w14:textId="77777777" w:rsidR="000F00D1" w:rsidRDefault="00000000">
      <w:pPr>
        <w:ind w:firstLineChars="200" w:firstLine="480"/>
      </w:pPr>
      <w:r>
        <w:rPr>
          <w:rFonts w:hint="eastAsia"/>
        </w:rPr>
        <w:t>硬盘：</w:t>
      </w:r>
      <w:r>
        <w:rPr>
          <w:rFonts w:hint="eastAsia"/>
        </w:rPr>
        <w:t>512GB</w:t>
      </w:r>
    </w:p>
    <w:p w14:paraId="797812C4" w14:textId="77777777" w:rsidR="000F00D1" w:rsidRDefault="00000000">
      <w:pPr>
        <w:pStyle w:val="3"/>
      </w:pPr>
      <w:bookmarkStart w:id="82" w:name="_Toc121087818"/>
      <w:r>
        <w:rPr>
          <w:rFonts w:hint="eastAsia"/>
        </w:rPr>
        <w:t>7</w:t>
      </w:r>
      <w:r>
        <w:t>.1.2</w:t>
      </w:r>
      <w:r>
        <w:rPr>
          <w:rFonts w:hint="eastAsia"/>
        </w:rPr>
        <w:tab/>
        <w:t>软件环境</w:t>
      </w:r>
      <w:bookmarkEnd w:id="82"/>
    </w:p>
    <w:p w14:paraId="0E74F21A" w14:textId="77777777" w:rsidR="000F00D1" w:rsidRDefault="00000000">
      <w:pPr>
        <w:ind w:firstLineChars="200" w:firstLine="480"/>
      </w:pPr>
      <w:r>
        <w:rPr>
          <w:rFonts w:hint="eastAsia"/>
        </w:rPr>
        <w:t>操作系统：</w:t>
      </w:r>
      <w:r>
        <w:rPr>
          <w:rFonts w:hint="eastAsia"/>
        </w:rPr>
        <w:t xml:space="preserve">Windows11 </w:t>
      </w:r>
      <w:r>
        <w:rPr>
          <w:rFonts w:hint="eastAsia"/>
        </w:rPr>
        <w:t>专业版</w:t>
      </w:r>
    </w:p>
    <w:p w14:paraId="37787D87" w14:textId="77777777" w:rsidR="000F00D1" w:rsidRDefault="00000000">
      <w:pPr>
        <w:ind w:firstLineChars="200" w:firstLine="480"/>
      </w:pPr>
      <w:r>
        <w:rPr>
          <w:rFonts w:hint="eastAsia"/>
        </w:rPr>
        <w:t>Python</w:t>
      </w:r>
      <w:r>
        <w:rPr>
          <w:rFonts w:hint="eastAsia"/>
        </w:rPr>
        <w:t>环境：</w:t>
      </w:r>
      <w:r>
        <w:rPr>
          <w:rFonts w:hint="eastAsia"/>
        </w:rPr>
        <w:t>Python 3.8</w:t>
      </w:r>
    </w:p>
    <w:p w14:paraId="247472B8" w14:textId="77777777" w:rsidR="000F00D1" w:rsidRDefault="00000000">
      <w:pPr>
        <w:ind w:firstLineChars="200" w:firstLine="480"/>
      </w:pPr>
      <w:r>
        <w:rPr>
          <w:rFonts w:hint="eastAsia"/>
        </w:rPr>
        <w:t>数据库：</w:t>
      </w:r>
      <w:r>
        <w:rPr>
          <w:rFonts w:hint="eastAsia"/>
        </w:rPr>
        <w:t>MySQL 8.0.17</w:t>
      </w:r>
    </w:p>
    <w:p w14:paraId="2261CC0C" w14:textId="77777777" w:rsidR="000F00D1" w:rsidRDefault="00000000">
      <w:pPr>
        <w:pStyle w:val="2"/>
      </w:pPr>
      <w:bookmarkStart w:id="83" w:name="_Toc121087819"/>
      <w:r>
        <w:rPr>
          <w:rFonts w:hint="eastAsia"/>
        </w:rPr>
        <w:t>功能性测试</w:t>
      </w:r>
      <w:bookmarkEnd w:id="83"/>
    </w:p>
    <w:p w14:paraId="1CDD9B9D" w14:textId="77777777" w:rsidR="000F00D1" w:rsidRDefault="00000000">
      <w:pPr>
        <w:pStyle w:val="3"/>
      </w:pPr>
      <w:bookmarkStart w:id="84" w:name="_Toc121087820"/>
      <w:r>
        <w:rPr>
          <w:rFonts w:hint="eastAsia"/>
        </w:rPr>
        <w:lastRenderedPageBreak/>
        <w:t>7</w:t>
      </w:r>
      <w:r>
        <w:t>.2.1</w:t>
      </w:r>
      <w:r>
        <w:rPr>
          <w:rFonts w:hint="eastAsia"/>
        </w:rPr>
        <w:t>测试方案</w:t>
      </w:r>
      <w:bookmarkEnd w:id="84"/>
    </w:p>
    <w:p w14:paraId="7CA792CC" w14:textId="57B57F3E" w:rsidR="000F00D1" w:rsidRDefault="00000000">
      <w:pPr>
        <w:ind w:firstLineChars="200" w:firstLine="480"/>
      </w:pPr>
      <w:r>
        <w:rPr>
          <w:rFonts w:hint="eastAsia"/>
        </w:rPr>
        <w:t>本项目中主要使用等价类划分对系统的功能性进行黑盒测试。对于每一个子系统，按功能模块和功能点划分为多个等价类。航班延误预测功能性测试的等价类划分如图</w:t>
      </w:r>
      <w:r w:rsidR="007C68D0">
        <w:t>7</w:t>
      </w:r>
      <w:r>
        <w:rPr>
          <w:rFonts w:hint="eastAsia"/>
        </w:rPr>
        <w:t>-1</w:t>
      </w:r>
      <w:r>
        <w:rPr>
          <w:rFonts w:hint="eastAsia"/>
        </w:rPr>
        <w:t>所示。</w:t>
      </w:r>
    </w:p>
    <w:p w14:paraId="668C72C7" w14:textId="77777777" w:rsidR="007C68D0" w:rsidRDefault="00000000" w:rsidP="007C68D0">
      <w:pPr>
        <w:keepNext/>
        <w:ind w:firstLineChars="200" w:firstLine="480"/>
      </w:pPr>
      <w:r>
        <w:rPr>
          <w:noProof/>
        </w:rPr>
        <w:drawing>
          <wp:inline distT="0" distB="0" distL="0" distR="0" wp14:anchorId="435875AE" wp14:editId="33A77625">
            <wp:extent cx="5015230" cy="24549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015230" cy="2454910"/>
                    </a:xfrm>
                    <a:prstGeom prst="rect">
                      <a:avLst/>
                    </a:prstGeom>
                    <a:noFill/>
                    <a:ln>
                      <a:noFill/>
                    </a:ln>
                  </pic:spPr>
                </pic:pic>
              </a:graphicData>
            </a:graphic>
          </wp:inline>
        </w:drawing>
      </w:r>
    </w:p>
    <w:p w14:paraId="43B7A83A" w14:textId="61E47604" w:rsidR="000F00D1" w:rsidRPr="007C68D0" w:rsidRDefault="007C68D0" w:rsidP="007C68D0">
      <w:pPr>
        <w:pStyle w:val="afc"/>
        <w:jc w:val="center"/>
        <w:rPr>
          <w:rFonts w:ascii="宋体" w:eastAsia="宋体" w:hAnsi="宋体"/>
          <w:sz w:val="24"/>
          <w:szCs w:val="24"/>
        </w:rPr>
      </w:pPr>
      <w:r w:rsidRPr="007C68D0">
        <w:rPr>
          <w:rFonts w:ascii="宋体" w:eastAsia="宋体" w:hAnsi="宋体" w:hint="eastAsia"/>
          <w:sz w:val="24"/>
          <w:szCs w:val="24"/>
        </w:rPr>
        <w:t>图</w:t>
      </w:r>
      <w:r w:rsidRPr="007C68D0">
        <w:rPr>
          <w:rFonts w:ascii="宋体" w:eastAsia="宋体" w:hAnsi="宋体"/>
          <w:sz w:val="24"/>
          <w:szCs w:val="24"/>
        </w:rPr>
        <w:t xml:space="preserve">7-1 </w:t>
      </w:r>
      <w:r w:rsidRPr="007C68D0">
        <w:rPr>
          <w:rFonts w:ascii="宋体" w:eastAsia="宋体" w:hAnsi="宋体" w:hint="eastAsia"/>
          <w:sz w:val="24"/>
          <w:szCs w:val="24"/>
        </w:rPr>
        <w:t>航班延误预测测试等价类划分图</w:t>
      </w:r>
    </w:p>
    <w:p w14:paraId="77BD8651" w14:textId="77777777" w:rsidR="000F00D1" w:rsidRDefault="00000000">
      <w:pPr>
        <w:ind w:firstLineChars="200" w:firstLine="480"/>
      </w:pPr>
      <w:r>
        <w:rPr>
          <w:rFonts w:hint="eastAsia"/>
        </w:rPr>
        <w:t>对于每一个等价类，在测试时构造多个不同情况下的符合等价类条件的测试用例进行测试。航班延误预测模块采用点击选取和下拉菜单选取的方式进行输入，不存在无效输入，因此不对无效类进行测试。</w:t>
      </w:r>
    </w:p>
    <w:p w14:paraId="3CD6DC0B" w14:textId="77777777" w:rsidR="000F00D1" w:rsidRDefault="00000000">
      <w:pPr>
        <w:pStyle w:val="3"/>
      </w:pPr>
      <w:bookmarkStart w:id="85" w:name="_Toc121087821"/>
      <w:r>
        <w:rPr>
          <w:rFonts w:hint="eastAsia"/>
        </w:rPr>
        <w:t>7</w:t>
      </w:r>
      <w:r>
        <w:t>.2.2</w:t>
      </w:r>
      <w:r>
        <w:rPr>
          <w:rFonts w:hint="eastAsia"/>
        </w:rPr>
        <w:t>测试结果</w:t>
      </w:r>
      <w:bookmarkEnd w:id="85"/>
    </w:p>
    <w:p w14:paraId="19C46D56" w14:textId="5A3FDB41" w:rsidR="000F00D1" w:rsidRDefault="00000000">
      <w:pPr>
        <w:ind w:firstLineChars="200" w:firstLine="480"/>
      </w:pPr>
      <w:r>
        <w:rPr>
          <w:rFonts w:hint="eastAsia"/>
        </w:rPr>
        <w:t>针对每一个等价类，本项目将会随机构造符合测试用例要求的数据进行测试，若所有测试数据均得到期望结果，则认为该等价类测试通过。如图表</w:t>
      </w:r>
      <w:r w:rsidR="007C68D0">
        <w:t>7</w:t>
      </w:r>
      <w:r>
        <w:rPr>
          <w:rFonts w:hint="eastAsia"/>
        </w:rPr>
        <w:t>-1</w:t>
      </w:r>
      <w:r>
        <w:rPr>
          <w:rFonts w:hint="eastAsia"/>
        </w:rPr>
        <w:t>所示为功能性测试的测试结果。</w:t>
      </w:r>
    </w:p>
    <w:p w14:paraId="1FA33FD4" w14:textId="77777777" w:rsidR="000F00D1" w:rsidRDefault="000F00D1">
      <w:pPr>
        <w:ind w:firstLineChars="200" w:firstLine="480"/>
      </w:pPr>
    </w:p>
    <w:p w14:paraId="31D86824" w14:textId="77777777" w:rsidR="00F3343F" w:rsidRDefault="00F3343F">
      <w:pPr>
        <w:ind w:firstLineChars="200" w:firstLine="480"/>
        <w:jc w:val="center"/>
      </w:pPr>
    </w:p>
    <w:p w14:paraId="21410A63" w14:textId="77777777" w:rsidR="00F3343F" w:rsidRDefault="00F3343F">
      <w:pPr>
        <w:ind w:firstLineChars="200" w:firstLine="480"/>
        <w:jc w:val="center"/>
      </w:pPr>
    </w:p>
    <w:p w14:paraId="248D95B2" w14:textId="77777777" w:rsidR="00F3343F" w:rsidRDefault="00F3343F">
      <w:pPr>
        <w:ind w:firstLineChars="200" w:firstLine="480"/>
        <w:jc w:val="center"/>
      </w:pPr>
    </w:p>
    <w:p w14:paraId="363B2EB5" w14:textId="77777777" w:rsidR="00F3343F" w:rsidRDefault="00F3343F">
      <w:pPr>
        <w:ind w:firstLineChars="200" w:firstLine="480"/>
        <w:jc w:val="center"/>
      </w:pPr>
    </w:p>
    <w:p w14:paraId="54D47BB6" w14:textId="66B4840F" w:rsidR="000F00D1" w:rsidRDefault="00000000">
      <w:pPr>
        <w:ind w:firstLineChars="200" w:firstLine="480"/>
        <w:jc w:val="center"/>
      </w:pPr>
      <w:r>
        <w:rPr>
          <w:rFonts w:hint="eastAsia"/>
        </w:rPr>
        <w:t>表</w:t>
      </w:r>
      <w:r>
        <w:rPr>
          <w:rFonts w:hint="eastAsia"/>
        </w:rPr>
        <w:t xml:space="preserve">7-1 </w:t>
      </w:r>
      <w:r>
        <w:rPr>
          <w:rFonts w:hint="eastAsia"/>
        </w:rPr>
        <w:t>航班延误预测系统功能性测试结果</w:t>
      </w:r>
    </w:p>
    <w:tbl>
      <w:tblPr>
        <w:tblW w:w="8755" w:type="dxa"/>
        <w:tblInd w:w="319" w:type="dxa"/>
        <w:tblLayout w:type="fixed"/>
        <w:tblLook w:val="04A0" w:firstRow="1" w:lastRow="0" w:firstColumn="1" w:lastColumn="0" w:noHBand="0" w:noVBand="1"/>
      </w:tblPr>
      <w:tblGrid>
        <w:gridCol w:w="1490"/>
        <w:gridCol w:w="1843"/>
        <w:gridCol w:w="1418"/>
        <w:gridCol w:w="2445"/>
        <w:gridCol w:w="1559"/>
      </w:tblGrid>
      <w:tr w:rsidR="000F00D1" w14:paraId="2F836A3F" w14:textId="77777777">
        <w:trPr>
          <w:cantSplit/>
          <w:trHeight w:hRule="exact" w:val="1021"/>
        </w:trPr>
        <w:tc>
          <w:tcPr>
            <w:tcW w:w="1490" w:type="dxa"/>
            <w:tcBorders>
              <w:top w:val="single" w:sz="12" w:space="0" w:color="auto"/>
              <w:bottom w:val="single" w:sz="6" w:space="0" w:color="auto"/>
            </w:tcBorders>
            <w:vAlign w:val="center"/>
          </w:tcPr>
          <w:p w14:paraId="769ACAD5" w14:textId="77777777" w:rsidR="000F00D1" w:rsidRDefault="00000000">
            <w:pPr>
              <w:pStyle w:val="a6"/>
              <w:snapToGrid w:val="0"/>
              <w:ind w:left="25"/>
              <w:jc w:val="center"/>
              <w:rPr>
                <w:rFonts w:hAnsi="宋体"/>
                <w:sz w:val="18"/>
                <w:szCs w:val="18"/>
              </w:rPr>
            </w:pPr>
            <w:r>
              <w:rPr>
                <w:rFonts w:hAnsi="宋体" w:hint="eastAsia"/>
                <w:sz w:val="18"/>
                <w:szCs w:val="18"/>
              </w:rPr>
              <w:t>等价类编号</w:t>
            </w:r>
          </w:p>
        </w:tc>
        <w:tc>
          <w:tcPr>
            <w:tcW w:w="1843" w:type="dxa"/>
            <w:tcBorders>
              <w:top w:val="single" w:sz="12" w:space="0" w:color="auto"/>
              <w:left w:val="nil"/>
              <w:bottom w:val="single" w:sz="6" w:space="0" w:color="auto"/>
            </w:tcBorders>
            <w:vAlign w:val="center"/>
          </w:tcPr>
          <w:p w14:paraId="2B6445CA" w14:textId="77777777" w:rsidR="000F00D1" w:rsidRDefault="00000000">
            <w:pPr>
              <w:pStyle w:val="a6"/>
              <w:snapToGrid w:val="0"/>
              <w:jc w:val="center"/>
              <w:rPr>
                <w:rFonts w:hAnsi="宋体"/>
                <w:sz w:val="18"/>
                <w:szCs w:val="18"/>
              </w:rPr>
            </w:pPr>
            <w:r>
              <w:rPr>
                <w:rFonts w:hAnsi="宋体" w:hint="eastAsia"/>
                <w:sz w:val="18"/>
                <w:szCs w:val="18"/>
              </w:rPr>
              <w:t>等价类</w:t>
            </w:r>
          </w:p>
        </w:tc>
        <w:tc>
          <w:tcPr>
            <w:tcW w:w="1418" w:type="dxa"/>
            <w:tcBorders>
              <w:top w:val="single" w:sz="12" w:space="0" w:color="auto"/>
              <w:left w:val="nil"/>
              <w:bottom w:val="single" w:sz="6" w:space="0" w:color="auto"/>
            </w:tcBorders>
            <w:vAlign w:val="center"/>
          </w:tcPr>
          <w:p w14:paraId="40D62C53" w14:textId="77777777" w:rsidR="000F00D1" w:rsidRDefault="00000000">
            <w:pPr>
              <w:pStyle w:val="a6"/>
              <w:snapToGrid w:val="0"/>
              <w:jc w:val="center"/>
              <w:rPr>
                <w:rFonts w:hAnsi="宋体"/>
                <w:sz w:val="18"/>
                <w:szCs w:val="18"/>
              </w:rPr>
            </w:pPr>
            <w:r>
              <w:rPr>
                <w:rFonts w:hAnsi="宋体" w:hint="eastAsia"/>
                <w:sz w:val="18"/>
                <w:szCs w:val="18"/>
              </w:rPr>
              <w:t>用例数量</w:t>
            </w:r>
          </w:p>
        </w:tc>
        <w:tc>
          <w:tcPr>
            <w:tcW w:w="2445" w:type="dxa"/>
            <w:tcBorders>
              <w:top w:val="single" w:sz="12" w:space="0" w:color="auto"/>
              <w:left w:val="nil"/>
              <w:bottom w:val="single" w:sz="6" w:space="0" w:color="auto"/>
            </w:tcBorders>
            <w:vAlign w:val="center"/>
          </w:tcPr>
          <w:p w14:paraId="736F531A" w14:textId="77777777" w:rsidR="000F00D1" w:rsidRDefault="00000000">
            <w:pPr>
              <w:pStyle w:val="a6"/>
              <w:snapToGrid w:val="0"/>
              <w:ind w:left="25"/>
              <w:jc w:val="center"/>
              <w:rPr>
                <w:rFonts w:hAnsi="宋体"/>
                <w:sz w:val="18"/>
                <w:szCs w:val="18"/>
              </w:rPr>
            </w:pPr>
            <w:r>
              <w:rPr>
                <w:rFonts w:hAnsi="宋体" w:hint="eastAsia"/>
                <w:sz w:val="18"/>
                <w:szCs w:val="18"/>
              </w:rPr>
              <w:t>期望结果</w:t>
            </w:r>
          </w:p>
        </w:tc>
        <w:tc>
          <w:tcPr>
            <w:tcW w:w="1559" w:type="dxa"/>
            <w:tcBorders>
              <w:top w:val="single" w:sz="12" w:space="0" w:color="auto"/>
              <w:left w:val="nil"/>
              <w:bottom w:val="single" w:sz="6" w:space="0" w:color="auto"/>
            </w:tcBorders>
            <w:vAlign w:val="center"/>
          </w:tcPr>
          <w:p w14:paraId="10D3FC51" w14:textId="77777777" w:rsidR="000F00D1" w:rsidRDefault="00000000">
            <w:pPr>
              <w:pStyle w:val="a6"/>
              <w:snapToGrid w:val="0"/>
              <w:ind w:hanging="17"/>
              <w:jc w:val="center"/>
              <w:rPr>
                <w:rFonts w:hAnsi="宋体"/>
                <w:sz w:val="18"/>
                <w:szCs w:val="18"/>
              </w:rPr>
            </w:pPr>
            <w:r>
              <w:rPr>
                <w:rFonts w:hAnsi="宋体" w:hint="eastAsia"/>
                <w:sz w:val="18"/>
                <w:szCs w:val="18"/>
              </w:rPr>
              <w:t>结果</w:t>
            </w:r>
          </w:p>
        </w:tc>
      </w:tr>
      <w:tr w:rsidR="000F00D1" w14:paraId="23F7EFF1" w14:textId="77777777">
        <w:trPr>
          <w:cantSplit/>
          <w:trHeight w:hRule="exact" w:val="1021"/>
        </w:trPr>
        <w:tc>
          <w:tcPr>
            <w:tcW w:w="1490" w:type="dxa"/>
            <w:tcBorders>
              <w:top w:val="single" w:sz="6" w:space="0" w:color="auto"/>
              <w:bottom w:val="nil"/>
            </w:tcBorders>
            <w:vAlign w:val="center"/>
          </w:tcPr>
          <w:p w14:paraId="5F8FBCEA" w14:textId="77777777" w:rsidR="000F00D1" w:rsidRDefault="00000000">
            <w:pPr>
              <w:pStyle w:val="a6"/>
              <w:snapToGrid w:val="0"/>
              <w:jc w:val="center"/>
              <w:rPr>
                <w:rFonts w:hAnsi="宋体"/>
                <w:sz w:val="18"/>
                <w:szCs w:val="18"/>
              </w:rPr>
            </w:pPr>
            <w:r>
              <w:rPr>
                <w:rFonts w:hAnsi="宋体" w:hint="eastAsia"/>
                <w:sz w:val="18"/>
                <w:szCs w:val="18"/>
              </w:rPr>
              <w:t>FD_</w:t>
            </w:r>
            <w:r>
              <w:rPr>
                <w:rFonts w:hAnsi="宋体"/>
                <w:sz w:val="18"/>
                <w:szCs w:val="18"/>
              </w:rPr>
              <w:t>FC_001</w:t>
            </w:r>
          </w:p>
        </w:tc>
        <w:tc>
          <w:tcPr>
            <w:tcW w:w="1843" w:type="dxa"/>
            <w:tcBorders>
              <w:top w:val="single" w:sz="6" w:space="0" w:color="auto"/>
              <w:left w:val="nil"/>
              <w:bottom w:val="nil"/>
            </w:tcBorders>
            <w:vAlign w:val="center"/>
          </w:tcPr>
          <w:p w14:paraId="284F4888" w14:textId="77777777" w:rsidR="000F00D1" w:rsidRDefault="00000000">
            <w:pPr>
              <w:pStyle w:val="a6"/>
              <w:snapToGrid w:val="0"/>
              <w:ind w:left="17" w:hanging="17"/>
              <w:jc w:val="center"/>
              <w:rPr>
                <w:rFonts w:hAnsi="宋体"/>
                <w:sz w:val="18"/>
                <w:szCs w:val="18"/>
              </w:rPr>
            </w:pPr>
            <w:r>
              <w:rPr>
                <w:rFonts w:hAnsi="宋体" w:hint="eastAsia"/>
                <w:sz w:val="18"/>
                <w:szCs w:val="18"/>
              </w:rPr>
              <w:t>出发机场选择</w:t>
            </w:r>
          </w:p>
        </w:tc>
        <w:tc>
          <w:tcPr>
            <w:tcW w:w="1418" w:type="dxa"/>
            <w:tcBorders>
              <w:top w:val="single" w:sz="6" w:space="0" w:color="auto"/>
              <w:left w:val="nil"/>
              <w:bottom w:val="nil"/>
            </w:tcBorders>
            <w:vAlign w:val="center"/>
          </w:tcPr>
          <w:p w14:paraId="049E55FD" w14:textId="77777777" w:rsidR="000F00D1" w:rsidRDefault="00000000">
            <w:pPr>
              <w:pStyle w:val="a6"/>
              <w:snapToGrid w:val="0"/>
              <w:jc w:val="center"/>
              <w:rPr>
                <w:rFonts w:hAnsi="宋体"/>
                <w:sz w:val="18"/>
                <w:szCs w:val="18"/>
              </w:rPr>
            </w:pPr>
            <w:r>
              <w:rPr>
                <w:rFonts w:hAnsi="宋体"/>
                <w:sz w:val="18"/>
                <w:szCs w:val="18"/>
              </w:rPr>
              <w:t>100</w:t>
            </w:r>
          </w:p>
        </w:tc>
        <w:tc>
          <w:tcPr>
            <w:tcW w:w="2445" w:type="dxa"/>
            <w:tcBorders>
              <w:top w:val="single" w:sz="6" w:space="0" w:color="auto"/>
              <w:left w:val="nil"/>
              <w:bottom w:val="nil"/>
            </w:tcBorders>
            <w:vAlign w:val="center"/>
          </w:tcPr>
          <w:p w14:paraId="49557073" w14:textId="77777777" w:rsidR="000F00D1" w:rsidRDefault="00000000">
            <w:pPr>
              <w:pStyle w:val="a6"/>
              <w:snapToGrid w:val="0"/>
              <w:jc w:val="left"/>
              <w:rPr>
                <w:rFonts w:hAnsi="宋体"/>
                <w:sz w:val="18"/>
                <w:szCs w:val="18"/>
              </w:rPr>
            </w:pPr>
            <w:r>
              <w:rPr>
                <w:rFonts w:hAnsi="宋体" w:hint="eastAsia"/>
                <w:sz w:val="18"/>
                <w:szCs w:val="18"/>
              </w:rPr>
              <w:t>单击机场按钮会弹出弹窗，让用户确认。选择确定即可选定出发机场，取消则退出重选。</w:t>
            </w:r>
          </w:p>
        </w:tc>
        <w:tc>
          <w:tcPr>
            <w:tcW w:w="1559" w:type="dxa"/>
            <w:tcBorders>
              <w:top w:val="single" w:sz="6" w:space="0" w:color="auto"/>
              <w:left w:val="nil"/>
              <w:bottom w:val="nil"/>
            </w:tcBorders>
            <w:vAlign w:val="center"/>
          </w:tcPr>
          <w:p w14:paraId="6DC7C5B0" w14:textId="77777777" w:rsidR="000F00D1" w:rsidRDefault="00000000">
            <w:pPr>
              <w:pStyle w:val="a6"/>
              <w:snapToGrid w:val="0"/>
              <w:jc w:val="center"/>
              <w:rPr>
                <w:rFonts w:hAnsi="宋体"/>
                <w:sz w:val="18"/>
                <w:szCs w:val="18"/>
              </w:rPr>
            </w:pPr>
            <w:r>
              <w:rPr>
                <w:rFonts w:hAnsi="宋体" w:hint="eastAsia"/>
                <w:sz w:val="18"/>
                <w:szCs w:val="18"/>
              </w:rPr>
              <w:t>通过</w:t>
            </w:r>
          </w:p>
        </w:tc>
      </w:tr>
      <w:tr w:rsidR="000F00D1" w14:paraId="385DB5AD" w14:textId="77777777">
        <w:trPr>
          <w:cantSplit/>
          <w:trHeight w:hRule="exact" w:val="1021"/>
        </w:trPr>
        <w:tc>
          <w:tcPr>
            <w:tcW w:w="1490" w:type="dxa"/>
            <w:tcBorders>
              <w:top w:val="nil"/>
              <w:bottom w:val="nil"/>
            </w:tcBorders>
            <w:vAlign w:val="center"/>
          </w:tcPr>
          <w:p w14:paraId="79BCC5E4" w14:textId="77777777" w:rsidR="000F00D1" w:rsidRDefault="00000000">
            <w:pPr>
              <w:pStyle w:val="a6"/>
              <w:snapToGrid w:val="0"/>
              <w:jc w:val="center"/>
              <w:rPr>
                <w:rFonts w:hAnsi="宋体"/>
                <w:sz w:val="18"/>
                <w:szCs w:val="18"/>
              </w:rPr>
            </w:pPr>
            <w:r>
              <w:rPr>
                <w:rFonts w:hAnsi="宋体" w:hint="eastAsia"/>
                <w:sz w:val="18"/>
                <w:szCs w:val="18"/>
              </w:rPr>
              <w:lastRenderedPageBreak/>
              <w:t>FD_</w:t>
            </w:r>
            <w:r>
              <w:rPr>
                <w:rFonts w:hAnsi="宋体"/>
                <w:sz w:val="18"/>
                <w:szCs w:val="18"/>
              </w:rPr>
              <w:t>FC_002</w:t>
            </w:r>
          </w:p>
        </w:tc>
        <w:tc>
          <w:tcPr>
            <w:tcW w:w="1843" w:type="dxa"/>
            <w:tcBorders>
              <w:top w:val="nil"/>
              <w:left w:val="nil"/>
              <w:bottom w:val="nil"/>
            </w:tcBorders>
            <w:vAlign w:val="center"/>
          </w:tcPr>
          <w:p w14:paraId="5A00B7C2" w14:textId="77777777" w:rsidR="000F00D1" w:rsidRDefault="00000000">
            <w:pPr>
              <w:pStyle w:val="a6"/>
              <w:snapToGrid w:val="0"/>
              <w:ind w:left="17" w:hanging="17"/>
              <w:jc w:val="center"/>
              <w:rPr>
                <w:rFonts w:hAnsi="宋体"/>
                <w:sz w:val="18"/>
                <w:szCs w:val="18"/>
              </w:rPr>
            </w:pPr>
            <w:r>
              <w:rPr>
                <w:rFonts w:hAnsi="宋体" w:hint="eastAsia"/>
                <w:sz w:val="18"/>
                <w:szCs w:val="18"/>
              </w:rPr>
              <w:t>目的机场选择</w:t>
            </w:r>
          </w:p>
        </w:tc>
        <w:tc>
          <w:tcPr>
            <w:tcW w:w="1418" w:type="dxa"/>
            <w:tcBorders>
              <w:top w:val="nil"/>
              <w:left w:val="nil"/>
              <w:bottom w:val="nil"/>
            </w:tcBorders>
            <w:vAlign w:val="center"/>
          </w:tcPr>
          <w:p w14:paraId="68967819" w14:textId="77777777" w:rsidR="000F00D1" w:rsidRDefault="00000000">
            <w:pPr>
              <w:pStyle w:val="a6"/>
              <w:snapToGrid w:val="0"/>
              <w:jc w:val="center"/>
              <w:rPr>
                <w:rFonts w:hAnsi="宋体"/>
                <w:sz w:val="18"/>
                <w:szCs w:val="18"/>
              </w:rPr>
            </w:pPr>
            <w:r>
              <w:rPr>
                <w:rFonts w:hAnsi="宋体"/>
                <w:sz w:val="18"/>
                <w:szCs w:val="18"/>
              </w:rPr>
              <w:t>100</w:t>
            </w:r>
          </w:p>
        </w:tc>
        <w:tc>
          <w:tcPr>
            <w:tcW w:w="2445" w:type="dxa"/>
            <w:tcBorders>
              <w:top w:val="nil"/>
              <w:left w:val="nil"/>
              <w:bottom w:val="nil"/>
            </w:tcBorders>
            <w:vAlign w:val="center"/>
          </w:tcPr>
          <w:p w14:paraId="6F8A4320" w14:textId="77777777" w:rsidR="000F00D1" w:rsidRDefault="00000000">
            <w:pPr>
              <w:pStyle w:val="a6"/>
              <w:snapToGrid w:val="0"/>
              <w:jc w:val="left"/>
              <w:rPr>
                <w:rFonts w:hAnsi="宋体"/>
                <w:sz w:val="18"/>
                <w:szCs w:val="18"/>
              </w:rPr>
            </w:pPr>
            <w:r>
              <w:rPr>
                <w:rFonts w:hAnsi="宋体" w:hint="eastAsia"/>
                <w:sz w:val="18"/>
                <w:szCs w:val="18"/>
              </w:rPr>
              <w:t>单击机场按钮会弹出弹窗，让用户确认。选择确定即可选定出发机场，取消则退出重选。</w:t>
            </w:r>
          </w:p>
        </w:tc>
        <w:tc>
          <w:tcPr>
            <w:tcW w:w="1559" w:type="dxa"/>
            <w:tcBorders>
              <w:top w:val="nil"/>
              <w:left w:val="nil"/>
              <w:bottom w:val="nil"/>
            </w:tcBorders>
            <w:vAlign w:val="center"/>
          </w:tcPr>
          <w:p w14:paraId="263E1FFB" w14:textId="77777777" w:rsidR="000F00D1" w:rsidRDefault="00000000">
            <w:pPr>
              <w:pStyle w:val="a6"/>
              <w:snapToGrid w:val="0"/>
              <w:jc w:val="center"/>
              <w:rPr>
                <w:rFonts w:hAnsi="宋体"/>
                <w:sz w:val="18"/>
                <w:szCs w:val="18"/>
              </w:rPr>
            </w:pPr>
            <w:r>
              <w:rPr>
                <w:rFonts w:hAnsi="宋体" w:hint="eastAsia"/>
                <w:sz w:val="18"/>
                <w:szCs w:val="18"/>
              </w:rPr>
              <w:t>通过</w:t>
            </w:r>
          </w:p>
        </w:tc>
      </w:tr>
      <w:tr w:rsidR="000F00D1" w14:paraId="61D5DA13" w14:textId="77777777">
        <w:trPr>
          <w:cantSplit/>
          <w:trHeight w:hRule="exact" w:val="1021"/>
        </w:trPr>
        <w:tc>
          <w:tcPr>
            <w:tcW w:w="1490" w:type="dxa"/>
            <w:tcBorders>
              <w:top w:val="nil"/>
              <w:bottom w:val="nil"/>
            </w:tcBorders>
            <w:vAlign w:val="center"/>
          </w:tcPr>
          <w:p w14:paraId="7E0F9159" w14:textId="77777777" w:rsidR="000F00D1" w:rsidRDefault="00000000">
            <w:pPr>
              <w:pStyle w:val="a6"/>
              <w:snapToGrid w:val="0"/>
              <w:jc w:val="center"/>
              <w:rPr>
                <w:rFonts w:hAnsi="宋体"/>
                <w:sz w:val="18"/>
                <w:szCs w:val="18"/>
              </w:rPr>
            </w:pPr>
            <w:r>
              <w:rPr>
                <w:rFonts w:hAnsi="宋体" w:hint="eastAsia"/>
                <w:sz w:val="18"/>
                <w:szCs w:val="18"/>
              </w:rPr>
              <w:t>FD_</w:t>
            </w:r>
            <w:r>
              <w:rPr>
                <w:rFonts w:hAnsi="宋体"/>
                <w:sz w:val="18"/>
                <w:szCs w:val="18"/>
              </w:rPr>
              <w:t>FC_003</w:t>
            </w:r>
          </w:p>
        </w:tc>
        <w:tc>
          <w:tcPr>
            <w:tcW w:w="1843" w:type="dxa"/>
            <w:tcBorders>
              <w:top w:val="nil"/>
              <w:left w:val="nil"/>
              <w:bottom w:val="nil"/>
            </w:tcBorders>
            <w:vAlign w:val="center"/>
          </w:tcPr>
          <w:p w14:paraId="36480BED" w14:textId="77777777" w:rsidR="000F00D1" w:rsidRDefault="00000000">
            <w:pPr>
              <w:pStyle w:val="a6"/>
              <w:snapToGrid w:val="0"/>
              <w:ind w:left="17" w:hanging="17"/>
              <w:jc w:val="center"/>
              <w:rPr>
                <w:rFonts w:hAnsi="宋体"/>
                <w:sz w:val="18"/>
                <w:szCs w:val="18"/>
              </w:rPr>
            </w:pPr>
            <w:r>
              <w:rPr>
                <w:rFonts w:hAnsi="宋体" w:hint="eastAsia"/>
                <w:sz w:val="18"/>
                <w:szCs w:val="18"/>
              </w:rPr>
              <w:t>出发时间选择</w:t>
            </w:r>
          </w:p>
        </w:tc>
        <w:tc>
          <w:tcPr>
            <w:tcW w:w="1418" w:type="dxa"/>
            <w:tcBorders>
              <w:top w:val="nil"/>
              <w:left w:val="nil"/>
              <w:bottom w:val="nil"/>
            </w:tcBorders>
            <w:vAlign w:val="center"/>
          </w:tcPr>
          <w:p w14:paraId="04FE6209" w14:textId="77777777" w:rsidR="000F00D1" w:rsidRDefault="00000000">
            <w:pPr>
              <w:pStyle w:val="a6"/>
              <w:snapToGrid w:val="0"/>
              <w:jc w:val="center"/>
              <w:rPr>
                <w:rFonts w:hAnsi="宋体"/>
                <w:sz w:val="18"/>
                <w:szCs w:val="18"/>
              </w:rPr>
            </w:pPr>
            <w:r>
              <w:rPr>
                <w:rFonts w:hAnsi="宋体"/>
                <w:sz w:val="18"/>
                <w:szCs w:val="18"/>
              </w:rPr>
              <w:t>100</w:t>
            </w:r>
          </w:p>
        </w:tc>
        <w:tc>
          <w:tcPr>
            <w:tcW w:w="2445" w:type="dxa"/>
            <w:tcBorders>
              <w:top w:val="nil"/>
              <w:left w:val="nil"/>
              <w:bottom w:val="nil"/>
            </w:tcBorders>
            <w:vAlign w:val="center"/>
          </w:tcPr>
          <w:p w14:paraId="2E03AC11" w14:textId="77777777" w:rsidR="000F00D1" w:rsidRDefault="00000000">
            <w:pPr>
              <w:pStyle w:val="a6"/>
              <w:snapToGrid w:val="0"/>
              <w:jc w:val="left"/>
              <w:rPr>
                <w:rFonts w:hAnsi="宋体"/>
                <w:sz w:val="18"/>
                <w:szCs w:val="18"/>
              </w:rPr>
            </w:pPr>
            <w:r>
              <w:rPr>
                <w:rFonts w:hAnsi="宋体" w:hint="eastAsia"/>
                <w:sz w:val="18"/>
                <w:szCs w:val="18"/>
              </w:rPr>
              <w:t>点击提示选择时间，鼠标滚动即可调整时间。点击确定即可选定时间。</w:t>
            </w:r>
          </w:p>
        </w:tc>
        <w:tc>
          <w:tcPr>
            <w:tcW w:w="1559" w:type="dxa"/>
            <w:tcBorders>
              <w:top w:val="nil"/>
              <w:left w:val="nil"/>
              <w:bottom w:val="nil"/>
            </w:tcBorders>
            <w:vAlign w:val="center"/>
          </w:tcPr>
          <w:p w14:paraId="5DECD5E0" w14:textId="77777777" w:rsidR="000F00D1" w:rsidRDefault="00000000">
            <w:pPr>
              <w:pStyle w:val="a6"/>
              <w:snapToGrid w:val="0"/>
              <w:jc w:val="center"/>
              <w:rPr>
                <w:rFonts w:hAnsi="宋体"/>
                <w:sz w:val="18"/>
                <w:szCs w:val="18"/>
              </w:rPr>
            </w:pPr>
            <w:r>
              <w:rPr>
                <w:rFonts w:hAnsi="宋体" w:hint="eastAsia"/>
                <w:sz w:val="18"/>
                <w:szCs w:val="18"/>
              </w:rPr>
              <w:t>通过</w:t>
            </w:r>
          </w:p>
        </w:tc>
      </w:tr>
      <w:tr w:rsidR="000F00D1" w14:paraId="4E328631" w14:textId="77777777">
        <w:trPr>
          <w:cantSplit/>
          <w:trHeight w:hRule="exact" w:val="1021"/>
        </w:trPr>
        <w:tc>
          <w:tcPr>
            <w:tcW w:w="1490" w:type="dxa"/>
            <w:tcBorders>
              <w:top w:val="nil"/>
              <w:bottom w:val="single" w:sz="12" w:space="0" w:color="auto"/>
            </w:tcBorders>
            <w:vAlign w:val="center"/>
          </w:tcPr>
          <w:p w14:paraId="641BF3BA" w14:textId="77777777" w:rsidR="000F00D1" w:rsidRDefault="00000000">
            <w:pPr>
              <w:pStyle w:val="a6"/>
              <w:snapToGrid w:val="0"/>
              <w:jc w:val="center"/>
              <w:rPr>
                <w:rFonts w:hAnsi="宋体"/>
                <w:sz w:val="18"/>
                <w:szCs w:val="18"/>
              </w:rPr>
            </w:pPr>
            <w:r>
              <w:rPr>
                <w:rFonts w:hAnsi="宋体" w:hint="eastAsia"/>
                <w:sz w:val="18"/>
                <w:szCs w:val="18"/>
              </w:rPr>
              <w:t>FD_</w:t>
            </w:r>
            <w:r>
              <w:rPr>
                <w:rFonts w:hAnsi="宋体"/>
                <w:sz w:val="18"/>
                <w:szCs w:val="18"/>
              </w:rPr>
              <w:t>FC_004</w:t>
            </w:r>
          </w:p>
        </w:tc>
        <w:tc>
          <w:tcPr>
            <w:tcW w:w="1843" w:type="dxa"/>
            <w:tcBorders>
              <w:top w:val="nil"/>
              <w:left w:val="nil"/>
              <w:bottom w:val="single" w:sz="12" w:space="0" w:color="auto"/>
            </w:tcBorders>
            <w:vAlign w:val="center"/>
          </w:tcPr>
          <w:p w14:paraId="1F6204D5" w14:textId="77777777" w:rsidR="000F00D1" w:rsidRDefault="00000000">
            <w:pPr>
              <w:pStyle w:val="a6"/>
              <w:snapToGrid w:val="0"/>
              <w:ind w:left="17" w:hanging="17"/>
              <w:jc w:val="center"/>
              <w:rPr>
                <w:rFonts w:hAnsi="宋体"/>
                <w:sz w:val="18"/>
                <w:szCs w:val="18"/>
              </w:rPr>
            </w:pPr>
            <w:r>
              <w:rPr>
                <w:rFonts w:hAnsi="宋体" w:hint="eastAsia"/>
                <w:sz w:val="18"/>
                <w:szCs w:val="18"/>
              </w:rPr>
              <w:t>航班延误预测</w:t>
            </w:r>
          </w:p>
        </w:tc>
        <w:tc>
          <w:tcPr>
            <w:tcW w:w="1418" w:type="dxa"/>
            <w:tcBorders>
              <w:top w:val="nil"/>
              <w:left w:val="nil"/>
              <w:bottom w:val="single" w:sz="12" w:space="0" w:color="auto"/>
            </w:tcBorders>
            <w:vAlign w:val="center"/>
          </w:tcPr>
          <w:p w14:paraId="0E602631" w14:textId="77777777" w:rsidR="000F00D1" w:rsidRDefault="00000000">
            <w:pPr>
              <w:pStyle w:val="a6"/>
              <w:snapToGrid w:val="0"/>
              <w:jc w:val="center"/>
              <w:rPr>
                <w:rFonts w:hAnsi="宋体"/>
                <w:sz w:val="18"/>
                <w:szCs w:val="18"/>
              </w:rPr>
            </w:pPr>
            <w:r>
              <w:rPr>
                <w:rFonts w:hAnsi="宋体"/>
                <w:sz w:val="18"/>
                <w:szCs w:val="18"/>
              </w:rPr>
              <w:t>100</w:t>
            </w:r>
          </w:p>
        </w:tc>
        <w:tc>
          <w:tcPr>
            <w:tcW w:w="2445" w:type="dxa"/>
            <w:tcBorders>
              <w:top w:val="nil"/>
              <w:left w:val="nil"/>
              <w:bottom w:val="single" w:sz="12" w:space="0" w:color="auto"/>
            </w:tcBorders>
            <w:vAlign w:val="center"/>
          </w:tcPr>
          <w:p w14:paraId="19A5CBDE" w14:textId="77777777" w:rsidR="000F00D1" w:rsidRDefault="00000000">
            <w:pPr>
              <w:pStyle w:val="a6"/>
              <w:snapToGrid w:val="0"/>
              <w:jc w:val="left"/>
              <w:rPr>
                <w:rFonts w:hAnsi="宋体"/>
                <w:sz w:val="18"/>
                <w:szCs w:val="18"/>
              </w:rPr>
            </w:pPr>
            <w:r>
              <w:rPr>
                <w:rFonts w:hAnsi="宋体" w:hint="eastAsia"/>
                <w:sz w:val="18"/>
                <w:szCs w:val="18"/>
              </w:rPr>
              <w:t>点击确认按钮即可生成天气预测信息和飞机延误预测信息，点击取消按钮则重置所有选择。</w:t>
            </w:r>
          </w:p>
        </w:tc>
        <w:tc>
          <w:tcPr>
            <w:tcW w:w="1559" w:type="dxa"/>
            <w:tcBorders>
              <w:top w:val="nil"/>
              <w:left w:val="nil"/>
              <w:bottom w:val="single" w:sz="12" w:space="0" w:color="auto"/>
            </w:tcBorders>
            <w:vAlign w:val="center"/>
          </w:tcPr>
          <w:p w14:paraId="088AC19E" w14:textId="77777777" w:rsidR="000F00D1" w:rsidRDefault="00000000">
            <w:pPr>
              <w:pStyle w:val="a6"/>
              <w:snapToGrid w:val="0"/>
              <w:jc w:val="center"/>
              <w:rPr>
                <w:rFonts w:hAnsi="宋体"/>
                <w:sz w:val="18"/>
                <w:szCs w:val="18"/>
              </w:rPr>
            </w:pPr>
            <w:r>
              <w:rPr>
                <w:rFonts w:hAnsi="宋体" w:hint="eastAsia"/>
                <w:sz w:val="18"/>
                <w:szCs w:val="18"/>
              </w:rPr>
              <w:t>通过</w:t>
            </w:r>
          </w:p>
        </w:tc>
      </w:tr>
    </w:tbl>
    <w:p w14:paraId="0352DDB2" w14:textId="77777777" w:rsidR="000F00D1" w:rsidRDefault="000F00D1">
      <w:pPr>
        <w:ind w:firstLineChars="200" w:firstLine="480"/>
      </w:pPr>
    </w:p>
    <w:p w14:paraId="1D0FAB9D" w14:textId="77777777" w:rsidR="000F00D1" w:rsidRDefault="00000000">
      <w:pPr>
        <w:pStyle w:val="2"/>
      </w:pPr>
      <w:bookmarkStart w:id="86" w:name="_Toc121087822"/>
      <w:r>
        <w:rPr>
          <w:rFonts w:hint="eastAsia"/>
        </w:rPr>
        <w:t>非功能性测试</w:t>
      </w:r>
      <w:bookmarkEnd w:id="86"/>
    </w:p>
    <w:p w14:paraId="7D37777B" w14:textId="77777777" w:rsidR="000F00D1" w:rsidRDefault="00000000">
      <w:pPr>
        <w:ind w:firstLineChars="200" w:firstLine="480"/>
      </w:pPr>
      <w:r>
        <w:rPr>
          <w:rFonts w:hint="eastAsia"/>
        </w:rPr>
        <w:t>系统的功能性测试保证了系统的正确性与可用性，证明了系统能够应对具体的应用场景；非功能性测试需要验证系统是否能够在性能上支持用户的使用，探究在高于正常水平的负载下系统会出现的情况，测试系统在长期运行中的安全性问题。</w:t>
      </w:r>
    </w:p>
    <w:p w14:paraId="53EFAB89" w14:textId="77777777" w:rsidR="000F00D1" w:rsidRDefault="00000000">
      <w:pPr>
        <w:pStyle w:val="3"/>
      </w:pPr>
      <w:bookmarkStart w:id="87" w:name="_Toc121087823"/>
      <w:r>
        <w:t>7.3.1</w:t>
      </w:r>
      <w:r>
        <w:rPr>
          <w:rFonts w:hint="eastAsia"/>
        </w:rPr>
        <w:t>性能及负载性测试</w:t>
      </w:r>
      <w:bookmarkEnd w:id="87"/>
    </w:p>
    <w:p w14:paraId="2C94785E" w14:textId="77777777" w:rsidR="000F00D1" w:rsidRDefault="00000000">
      <w:pPr>
        <w:ind w:firstLineChars="200" w:firstLine="480"/>
      </w:pPr>
      <w:r>
        <w:rPr>
          <w:rFonts w:hint="eastAsia"/>
        </w:rPr>
        <w:t>性能及负载测试指在一定测试环境下测试系统的响应时间、</w:t>
      </w:r>
      <w:r>
        <w:rPr>
          <w:rFonts w:hint="eastAsia"/>
        </w:rPr>
        <w:t>CPU</w:t>
      </w:r>
      <w:r>
        <w:rPr>
          <w:rFonts w:hint="eastAsia"/>
        </w:rPr>
        <w:t>负载、内存占用、所能承受的并发量等是否满足需求，以发现系统在性能和负载上的不足。</w:t>
      </w:r>
    </w:p>
    <w:p w14:paraId="56DA8092" w14:textId="77777777" w:rsidR="000F00D1" w:rsidRDefault="00000000">
      <w:pPr>
        <w:pStyle w:val="afb"/>
        <w:numPr>
          <w:ilvl w:val="0"/>
          <w:numId w:val="3"/>
        </w:numPr>
        <w:ind w:firstLineChars="0"/>
      </w:pPr>
      <w:r>
        <w:rPr>
          <w:rFonts w:hint="eastAsia"/>
        </w:rPr>
        <w:t>测试方案</w:t>
      </w:r>
    </w:p>
    <w:p w14:paraId="17833363" w14:textId="77777777" w:rsidR="000F00D1" w:rsidRDefault="00000000">
      <w:pPr>
        <w:ind w:firstLineChars="200" w:firstLine="480"/>
      </w:pPr>
      <w:r>
        <w:rPr>
          <w:rFonts w:hint="eastAsia"/>
        </w:rPr>
        <w:t>为了测试航班延误预测系统是否满足性能和负载需求，本项目根据不同并发量分别测试系统的平均响应时间、最大响应时间、</w:t>
      </w:r>
      <w:r>
        <w:rPr>
          <w:rFonts w:hint="eastAsia"/>
        </w:rPr>
        <w:t>CPU</w:t>
      </w:r>
      <w:r>
        <w:rPr>
          <w:rFonts w:hint="eastAsia"/>
        </w:rPr>
        <w:t>负载和内存占用峰值。测试结果以表格的形式展现，进行测试的同时观察系统的报错日志和内存占用。</w:t>
      </w:r>
    </w:p>
    <w:p w14:paraId="1F572858" w14:textId="77777777" w:rsidR="000F00D1" w:rsidRDefault="00000000">
      <w:pPr>
        <w:pStyle w:val="afb"/>
        <w:numPr>
          <w:ilvl w:val="0"/>
          <w:numId w:val="3"/>
        </w:numPr>
        <w:ind w:firstLineChars="0"/>
      </w:pPr>
      <w:r>
        <w:rPr>
          <w:rFonts w:hint="eastAsia"/>
        </w:rPr>
        <w:t>测试结果</w:t>
      </w:r>
    </w:p>
    <w:p w14:paraId="6DB38777" w14:textId="3696F363" w:rsidR="000F00D1" w:rsidRDefault="00000000">
      <w:pPr>
        <w:ind w:firstLineChars="200" w:firstLine="480"/>
      </w:pPr>
      <w:r>
        <w:rPr>
          <w:rFonts w:hint="eastAsia"/>
        </w:rPr>
        <w:t>根据性能及负载测试的测试方案，测试结果如表</w:t>
      </w:r>
      <w:r w:rsidR="007C68D0">
        <w:t>7</w:t>
      </w:r>
      <w:r>
        <w:t>-2</w:t>
      </w:r>
      <w:r>
        <w:rPr>
          <w:rFonts w:hint="eastAsia"/>
        </w:rPr>
        <w:t>所示。</w:t>
      </w:r>
    </w:p>
    <w:p w14:paraId="1B60D5B8" w14:textId="77777777" w:rsidR="000F00D1" w:rsidRDefault="000F00D1">
      <w:pPr>
        <w:pStyle w:val="afb"/>
        <w:ind w:left="720" w:firstLineChars="0" w:firstLine="0"/>
      </w:pPr>
    </w:p>
    <w:p w14:paraId="6CF3C67D" w14:textId="77777777" w:rsidR="000F00D1" w:rsidRDefault="00000000">
      <w:pPr>
        <w:pStyle w:val="afb"/>
        <w:ind w:left="720" w:firstLineChars="0" w:firstLine="0"/>
        <w:jc w:val="center"/>
      </w:pPr>
      <w:r>
        <w:rPr>
          <w:rFonts w:hint="eastAsia"/>
        </w:rPr>
        <w:t>表</w:t>
      </w:r>
      <w:r>
        <w:rPr>
          <w:rFonts w:hint="eastAsia"/>
        </w:rPr>
        <w:t>7</w:t>
      </w:r>
      <w:r>
        <w:t>-2</w:t>
      </w:r>
      <w:r>
        <w:rPr>
          <w:rFonts w:hint="eastAsia"/>
        </w:rPr>
        <w:t xml:space="preserve"> </w:t>
      </w:r>
      <w:r>
        <w:rPr>
          <w:rFonts w:hint="eastAsia"/>
        </w:rPr>
        <w:t>航班延误预测系统性能及负载性测试结果</w:t>
      </w:r>
    </w:p>
    <w:tbl>
      <w:tblPr>
        <w:tblW w:w="8755" w:type="dxa"/>
        <w:tblInd w:w="319" w:type="dxa"/>
        <w:tblLayout w:type="fixed"/>
        <w:tblLook w:val="04A0" w:firstRow="1" w:lastRow="0" w:firstColumn="1" w:lastColumn="0" w:noHBand="0" w:noVBand="1"/>
      </w:tblPr>
      <w:tblGrid>
        <w:gridCol w:w="1207"/>
        <w:gridCol w:w="2268"/>
        <w:gridCol w:w="1878"/>
        <w:gridCol w:w="1843"/>
        <w:gridCol w:w="1559"/>
      </w:tblGrid>
      <w:tr w:rsidR="000F00D1" w14:paraId="1C27CE1F" w14:textId="77777777" w:rsidTr="00F3343F">
        <w:trPr>
          <w:cantSplit/>
          <w:trHeight w:hRule="exact" w:val="510"/>
        </w:trPr>
        <w:tc>
          <w:tcPr>
            <w:tcW w:w="1207" w:type="dxa"/>
            <w:tcBorders>
              <w:top w:val="single" w:sz="12" w:space="0" w:color="auto"/>
              <w:bottom w:val="single" w:sz="6" w:space="0" w:color="auto"/>
            </w:tcBorders>
            <w:vAlign w:val="center"/>
          </w:tcPr>
          <w:p w14:paraId="5F1290A9" w14:textId="77777777" w:rsidR="000F00D1" w:rsidRDefault="00000000">
            <w:pPr>
              <w:pStyle w:val="a6"/>
              <w:snapToGrid w:val="0"/>
              <w:ind w:left="25"/>
              <w:jc w:val="center"/>
              <w:rPr>
                <w:rFonts w:hAnsi="宋体"/>
                <w:sz w:val="18"/>
                <w:szCs w:val="18"/>
              </w:rPr>
            </w:pPr>
            <w:r>
              <w:rPr>
                <w:rFonts w:hAnsi="宋体" w:hint="eastAsia"/>
                <w:sz w:val="18"/>
                <w:szCs w:val="18"/>
              </w:rPr>
              <w:t>并发量</w:t>
            </w:r>
          </w:p>
        </w:tc>
        <w:tc>
          <w:tcPr>
            <w:tcW w:w="2268" w:type="dxa"/>
            <w:tcBorders>
              <w:top w:val="single" w:sz="12" w:space="0" w:color="auto"/>
              <w:left w:val="nil"/>
              <w:bottom w:val="single" w:sz="6" w:space="0" w:color="auto"/>
            </w:tcBorders>
            <w:vAlign w:val="center"/>
          </w:tcPr>
          <w:p w14:paraId="664488EC" w14:textId="77777777" w:rsidR="000F00D1" w:rsidRDefault="00000000">
            <w:pPr>
              <w:pStyle w:val="a6"/>
              <w:snapToGrid w:val="0"/>
              <w:jc w:val="center"/>
              <w:rPr>
                <w:rFonts w:hAnsi="宋体"/>
                <w:sz w:val="18"/>
                <w:szCs w:val="18"/>
              </w:rPr>
            </w:pPr>
            <w:r>
              <w:rPr>
                <w:rFonts w:hAnsi="宋体" w:hint="eastAsia"/>
                <w:sz w:val="18"/>
                <w:szCs w:val="18"/>
              </w:rPr>
              <w:t>平均响应时间</w:t>
            </w:r>
          </w:p>
        </w:tc>
        <w:tc>
          <w:tcPr>
            <w:tcW w:w="1878" w:type="dxa"/>
            <w:tcBorders>
              <w:top w:val="single" w:sz="12" w:space="0" w:color="auto"/>
              <w:left w:val="nil"/>
              <w:bottom w:val="single" w:sz="6" w:space="0" w:color="auto"/>
            </w:tcBorders>
            <w:vAlign w:val="center"/>
          </w:tcPr>
          <w:p w14:paraId="6E45A44B" w14:textId="77777777" w:rsidR="000F00D1" w:rsidRDefault="00000000">
            <w:pPr>
              <w:pStyle w:val="a6"/>
              <w:snapToGrid w:val="0"/>
              <w:jc w:val="center"/>
              <w:rPr>
                <w:rFonts w:hAnsi="宋体"/>
                <w:sz w:val="18"/>
                <w:szCs w:val="18"/>
              </w:rPr>
            </w:pPr>
            <w:r>
              <w:rPr>
                <w:rFonts w:hAnsi="宋体" w:hint="eastAsia"/>
                <w:sz w:val="18"/>
                <w:szCs w:val="18"/>
              </w:rPr>
              <w:t>最大响应时间</w:t>
            </w:r>
          </w:p>
        </w:tc>
        <w:tc>
          <w:tcPr>
            <w:tcW w:w="1843" w:type="dxa"/>
            <w:tcBorders>
              <w:top w:val="single" w:sz="12" w:space="0" w:color="auto"/>
              <w:left w:val="nil"/>
              <w:bottom w:val="single" w:sz="6" w:space="0" w:color="auto"/>
            </w:tcBorders>
            <w:vAlign w:val="center"/>
          </w:tcPr>
          <w:p w14:paraId="00BCB3EE" w14:textId="77777777" w:rsidR="000F00D1" w:rsidRDefault="00000000">
            <w:pPr>
              <w:pStyle w:val="a6"/>
              <w:snapToGrid w:val="0"/>
              <w:ind w:left="25"/>
              <w:jc w:val="center"/>
              <w:rPr>
                <w:rFonts w:hAnsi="宋体"/>
                <w:sz w:val="18"/>
                <w:szCs w:val="18"/>
              </w:rPr>
            </w:pPr>
            <w:r>
              <w:rPr>
                <w:rFonts w:hAnsi="宋体" w:hint="eastAsia"/>
                <w:sz w:val="18"/>
                <w:szCs w:val="18"/>
              </w:rPr>
              <w:t>CPU负载</w:t>
            </w:r>
          </w:p>
        </w:tc>
        <w:tc>
          <w:tcPr>
            <w:tcW w:w="1559" w:type="dxa"/>
            <w:tcBorders>
              <w:top w:val="single" w:sz="12" w:space="0" w:color="auto"/>
              <w:left w:val="nil"/>
              <w:bottom w:val="single" w:sz="6" w:space="0" w:color="auto"/>
            </w:tcBorders>
            <w:vAlign w:val="center"/>
          </w:tcPr>
          <w:p w14:paraId="624F6D7A" w14:textId="77777777" w:rsidR="000F00D1" w:rsidRDefault="00000000">
            <w:pPr>
              <w:pStyle w:val="a6"/>
              <w:snapToGrid w:val="0"/>
              <w:ind w:hanging="17"/>
              <w:jc w:val="center"/>
              <w:rPr>
                <w:rFonts w:hAnsi="宋体"/>
                <w:sz w:val="18"/>
                <w:szCs w:val="18"/>
              </w:rPr>
            </w:pPr>
            <w:r>
              <w:rPr>
                <w:rFonts w:hAnsi="宋体" w:hint="eastAsia"/>
                <w:sz w:val="18"/>
                <w:szCs w:val="18"/>
              </w:rPr>
              <w:t>内存占用峰值</w:t>
            </w:r>
          </w:p>
        </w:tc>
      </w:tr>
      <w:tr w:rsidR="000F00D1" w14:paraId="04B28304" w14:textId="77777777" w:rsidTr="00AB388D">
        <w:trPr>
          <w:cantSplit/>
          <w:trHeight w:hRule="exact" w:val="510"/>
        </w:trPr>
        <w:tc>
          <w:tcPr>
            <w:tcW w:w="1207" w:type="dxa"/>
            <w:tcBorders>
              <w:top w:val="single" w:sz="6" w:space="0" w:color="auto"/>
              <w:bottom w:val="single" w:sz="12" w:space="0" w:color="auto"/>
            </w:tcBorders>
            <w:vAlign w:val="center"/>
          </w:tcPr>
          <w:p w14:paraId="3E1B3050" w14:textId="77777777" w:rsidR="000F00D1" w:rsidRDefault="00000000">
            <w:pPr>
              <w:pStyle w:val="a6"/>
              <w:snapToGrid w:val="0"/>
              <w:jc w:val="center"/>
              <w:rPr>
                <w:rFonts w:hAnsi="宋体"/>
                <w:sz w:val="18"/>
                <w:szCs w:val="18"/>
              </w:rPr>
            </w:pPr>
            <w:r>
              <w:rPr>
                <w:rFonts w:hAnsi="宋体"/>
                <w:sz w:val="18"/>
                <w:szCs w:val="18"/>
              </w:rPr>
              <w:t>5</w:t>
            </w:r>
          </w:p>
        </w:tc>
        <w:tc>
          <w:tcPr>
            <w:tcW w:w="2268" w:type="dxa"/>
            <w:tcBorders>
              <w:top w:val="single" w:sz="6" w:space="0" w:color="auto"/>
              <w:left w:val="nil"/>
              <w:bottom w:val="single" w:sz="12" w:space="0" w:color="auto"/>
            </w:tcBorders>
            <w:vAlign w:val="center"/>
          </w:tcPr>
          <w:p w14:paraId="3419379E" w14:textId="77777777" w:rsidR="000F00D1" w:rsidRDefault="00000000">
            <w:pPr>
              <w:pStyle w:val="a6"/>
              <w:snapToGrid w:val="0"/>
              <w:ind w:left="17" w:hanging="17"/>
              <w:jc w:val="center"/>
              <w:rPr>
                <w:rFonts w:hAnsi="宋体"/>
                <w:sz w:val="18"/>
                <w:szCs w:val="18"/>
              </w:rPr>
            </w:pPr>
            <w:r>
              <w:rPr>
                <w:rFonts w:hAnsi="宋体" w:hint="eastAsia"/>
                <w:sz w:val="18"/>
                <w:szCs w:val="18"/>
              </w:rPr>
              <w:t>2</w:t>
            </w:r>
            <w:r>
              <w:rPr>
                <w:rFonts w:hAnsi="宋体"/>
                <w:sz w:val="18"/>
                <w:szCs w:val="18"/>
              </w:rPr>
              <w:t>35</w:t>
            </w:r>
            <w:r>
              <w:rPr>
                <w:rFonts w:hAnsi="宋体" w:hint="eastAsia"/>
                <w:sz w:val="18"/>
                <w:szCs w:val="18"/>
              </w:rPr>
              <w:t>ms</w:t>
            </w:r>
          </w:p>
        </w:tc>
        <w:tc>
          <w:tcPr>
            <w:tcW w:w="1878" w:type="dxa"/>
            <w:tcBorders>
              <w:top w:val="single" w:sz="6" w:space="0" w:color="auto"/>
              <w:left w:val="nil"/>
              <w:bottom w:val="single" w:sz="12" w:space="0" w:color="auto"/>
            </w:tcBorders>
            <w:vAlign w:val="center"/>
          </w:tcPr>
          <w:p w14:paraId="467777F9" w14:textId="77777777" w:rsidR="000F00D1" w:rsidRDefault="00000000">
            <w:pPr>
              <w:pStyle w:val="a6"/>
              <w:snapToGrid w:val="0"/>
              <w:jc w:val="center"/>
              <w:rPr>
                <w:rFonts w:hAnsi="宋体"/>
                <w:sz w:val="18"/>
                <w:szCs w:val="18"/>
              </w:rPr>
            </w:pPr>
            <w:r>
              <w:rPr>
                <w:rFonts w:hAnsi="宋体"/>
                <w:sz w:val="18"/>
                <w:szCs w:val="18"/>
              </w:rPr>
              <w:t>444ms</w:t>
            </w:r>
          </w:p>
        </w:tc>
        <w:tc>
          <w:tcPr>
            <w:tcW w:w="1843" w:type="dxa"/>
            <w:tcBorders>
              <w:top w:val="single" w:sz="6" w:space="0" w:color="auto"/>
              <w:left w:val="nil"/>
              <w:bottom w:val="single" w:sz="12" w:space="0" w:color="auto"/>
            </w:tcBorders>
            <w:vAlign w:val="center"/>
          </w:tcPr>
          <w:p w14:paraId="7042618C" w14:textId="77777777" w:rsidR="000F00D1" w:rsidRDefault="00000000">
            <w:pPr>
              <w:pStyle w:val="a6"/>
              <w:snapToGrid w:val="0"/>
              <w:jc w:val="center"/>
              <w:rPr>
                <w:rFonts w:hAnsi="宋体"/>
                <w:sz w:val="18"/>
                <w:szCs w:val="18"/>
              </w:rPr>
            </w:pPr>
            <w:r>
              <w:rPr>
                <w:rFonts w:hAnsi="宋体" w:hint="eastAsia"/>
                <w:sz w:val="18"/>
                <w:szCs w:val="18"/>
              </w:rPr>
              <w:t>1</w:t>
            </w:r>
            <w:r>
              <w:rPr>
                <w:rFonts w:hAnsi="宋体"/>
                <w:sz w:val="18"/>
                <w:szCs w:val="18"/>
              </w:rPr>
              <w:t>2%</w:t>
            </w:r>
          </w:p>
        </w:tc>
        <w:tc>
          <w:tcPr>
            <w:tcW w:w="1559" w:type="dxa"/>
            <w:tcBorders>
              <w:top w:val="single" w:sz="6" w:space="0" w:color="auto"/>
              <w:left w:val="nil"/>
              <w:bottom w:val="single" w:sz="12" w:space="0" w:color="auto"/>
            </w:tcBorders>
            <w:vAlign w:val="center"/>
          </w:tcPr>
          <w:p w14:paraId="3DA52CBF" w14:textId="77777777" w:rsidR="000F00D1" w:rsidRDefault="00000000">
            <w:pPr>
              <w:pStyle w:val="a6"/>
              <w:snapToGrid w:val="0"/>
              <w:jc w:val="center"/>
              <w:rPr>
                <w:rFonts w:hAnsi="宋体"/>
                <w:sz w:val="18"/>
                <w:szCs w:val="18"/>
              </w:rPr>
            </w:pPr>
            <w:r>
              <w:rPr>
                <w:rFonts w:hAnsi="宋体" w:hint="eastAsia"/>
                <w:sz w:val="18"/>
                <w:szCs w:val="18"/>
              </w:rPr>
              <w:t>7</w:t>
            </w:r>
            <w:r>
              <w:rPr>
                <w:rFonts w:hAnsi="宋体"/>
                <w:sz w:val="18"/>
                <w:szCs w:val="18"/>
              </w:rPr>
              <w:t>5%</w:t>
            </w:r>
          </w:p>
        </w:tc>
      </w:tr>
      <w:tr w:rsidR="00AB388D" w14:paraId="30EC4621" w14:textId="77777777" w:rsidTr="00AB388D">
        <w:trPr>
          <w:cantSplit/>
          <w:trHeight w:hRule="exact" w:val="510"/>
        </w:trPr>
        <w:tc>
          <w:tcPr>
            <w:tcW w:w="1207" w:type="dxa"/>
            <w:tcBorders>
              <w:top w:val="single" w:sz="12" w:space="0" w:color="auto"/>
              <w:bottom w:val="single" w:sz="8" w:space="0" w:color="auto"/>
            </w:tcBorders>
            <w:vAlign w:val="center"/>
          </w:tcPr>
          <w:p w14:paraId="655625E8" w14:textId="57EB5F0F" w:rsidR="00AB388D" w:rsidRDefault="00AB388D" w:rsidP="00AB388D">
            <w:pPr>
              <w:pStyle w:val="a6"/>
              <w:snapToGrid w:val="0"/>
              <w:jc w:val="center"/>
              <w:rPr>
                <w:rFonts w:hAnsi="宋体"/>
                <w:sz w:val="18"/>
                <w:szCs w:val="18"/>
              </w:rPr>
            </w:pPr>
            <w:r>
              <w:rPr>
                <w:rFonts w:hAnsi="宋体" w:hint="eastAsia"/>
                <w:sz w:val="18"/>
                <w:szCs w:val="18"/>
              </w:rPr>
              <w:t>并发量</w:t>
            </w:r>
          </w:p>
        </w:tc>
        <w:tc>
          <w:tcPr>
            <w:tcW w:w="2268" w:type="dxa"/>
            <w:tcBorders>
              <w:top w:val="single" w:sz="12" w:space="0" w:color="auto"/>
              <w:left w:val="nil"/>
              <w:bottom w:val="single" w:sz="8" w:space="0" w:color="auto"/>
            </w:tcBorders>
            <w:vAlign w:val="center"/>
          </w:tcPr>
          <w:p w14:paraId="34F92CCB" w14:textId="7BAA9C6F" w:rsidR="00AB388D" w:rsidRDefault="00AB388D" w:rsidP="00AB388D">
            <w:pPr>
              <w:pStyle w:val="a6"/>
              <w:snapToGrid w:val="0"/>
              <w:ind w:left="17" w:hanging="17"/>
              <w:jc w:val="center"/>
              <w:rPr>
                <w:rFonts w:hAnsi="宋体"/>
                <w:sz w:val="18"/>
                <w:szCs w:val="18"/>
              </w:rPr>
            </w:pPr>
            <w:r>
              <w:rPr>
                <w:rFonts w:hAnsi="宋体" w:hint="eastAsia"/>
                <w:sz w:val="18"/>
                <w:szCs w:val="18"/>
              </w:rPr>
              <w:t>平均响应时间</w:t>
            </w:r>
          </w:p>
        </w:tc>
        <w:tc>
          <w:tcPr>
            <w:tcW w:w="1878" w:type="dxa"/>
            <w:tcBorders>
              <w:top w:val="single" w:sz="12" w:space="0" w:color="auto"/>
              <w:left w:val="nil"/>
              <w:bottom w:val="single" w:sz="8" w:space="0" w:color="auto"/>
            </w:tcBorders>
            <w:vAlign w:val="center"/>
          </w:tcPr>
          <w:p w14:paraId="563836B8" w14:textId="5B40544B" w:rsidR="00AB388D" w:rsidRDefault="00AB388D" w:rsidP="00AB388D">
            <w:pPr>
              <w:pStyle w:val="a6"/>
              <w:snapToGrid w:val="0"/>
              <w:jc w:val="center"/>
              <w:rPr>
                <w:rFonts w:hAnsi="宋体"/>
                <w:sz w:val="18"/>
                <w:szCs w:val="18"/>
              </w:rPr>
            </w:pPr>
            <w:r>
              <w:rPr>
                <w:rFonts w:hAnsi="宋体" w:hint="eastAsia"/>
                <w:sz w:val="18"/>
                <w:szCs w:val="18"/>
              </w:rPr>
              <w:t>最大响应时间</w:t>
            </w:r>
          </w:p>
        </w:tc>
        <w:tc>
          <w:tcPr>
            <w:tcW w:w="1843" w:type="dxa"/>
            <w:tcBorders>
              <w:top w:val="single" w:sz="12" w:space="0" w:color="auto"/>
              <w:left w:val="nil"/>
              <w:bottom w:val="single" w:sz="8" w:space="0" w:color="auto"/>
            </w:tcBorders>
            <w:vAlign w:val="center"/>
          </w:tcPr>
          <w:p w14:paraId="45981BEB" w14:textId="4DEEB8C2" w:rsidR="00AB388D" w:rsidRDefault="00AB388D" w:rsidP="00AB388D">
            <w:pPr>
              <w:pStyle w:val="a6"/>
              <w:snapToGrid w:val="0"/>
              <w:jc w:val="center"/>
              <w:rPr>
                <w:rFonts w:hAnsi="宋体"/>
                <w:sz w:val="18"/>
                <w:szCs w:val="18"/>
              </w:rPr>
            </w:pPr>
            <w:r>
              <w:rPr>
                <w:rFonts w:hAnsi="宋体" w:hint="eastAsia"/>
                <w:sz w:val="18"/>
                <w:szCs w:val="18"/>
              </w:rPr>
              <w:t>CPU负载</w:t>
            </w:r>
          </w:p>
        </w:tc>
        <w:tc>
          <w:tcPr>
            <w:tcW w:w="1559" w:type="dxa"/>
            <w:tcBorders>
              <w:top w:val="single" w:sz="12" w:space="0" w:color="auto"/>
              <w:left w:val="nil"/>
              <w:bottom w:val="single" w:sz="8" w:space="0" w:color="auto"/>
            </w:tcBorders>
            <w:vAlign w:val="center"/>
          </w:tcPr>
          <w:p w14:paraId="7773CF80" w14:textId="5A32B973" w:rsidR="00AB388D" w:rsidRDefault="00AB388D" w:rsidP="00AB388D">
            <w:pPr>
              <w:pStyle w:val="a6"/>
              <w:snapToGrid w:val="0"/>
              <w:jc w:val="center"/>
              <w:rPr>
                <w:rFonts w:hAnsi="宋体"/>
                <w:sz w:val="18"/>
                <w:szCs w:val="18"/>
              </w:rPr>
            </w:pPr>
            <w:r>
              <w:rPr>
                <w:rFonts w:hAnsi="宋体" w:hint="eastAsia"/>
                <w:sz w:val="18"/>
                <w:szCs w:val="18"/>
              </w:rPr>
              <w:t>内存占用峰值</w:t>
            </w:r>
          </w:p>
        </w:tc>
      </w:tr>
      <w:tr w:rsidR="000F00D1" w14:paraId="368BB755" w14:textId="77777777" w:rsidTr="00AB388D">
        <w:trPr>
          <w:cantSplit/>
          <w:trHeight w:hRule="exact" w:val="510"/>
        </w:trPr>
        <w:tc>
          <w:tcPr>
            <w:tcW w:w="1207" w:type="dxa"/>
            <w:tcBorders>
              <w:top w:val="single" w:sz="8" w:space="0" w:color="auto"/>
              <w:bottom w:val="nil"/>
            </w:tcBorders>
            <w:vAlign w:val="center"/>
          </w:tcPr>
          <w:p w14:paraId="4F58EBF2" w14:textId="4884C5D6" w:rsidR="000F00D1" w:rsidRDefault="00000000">
            <w:pPr>
              <w:pStyle w:val="a6"/>
              <w:snapToGrid w:val="0"/>
              <w:jc w:val="center"/>
              <w:rPr>
                <w:rFonts w:hAnsi="宋体"/>
                <w:sz w:val="18"/>
                <w:szCs w:val="18"/>
              </w:rPr>
            </w:pPr>
            <w:r>
              <w:rPr>
                <w:rFonts w:hAnsi="宋体"/>
                <w:sz w:val="18"/>
                <w:szCs w:val="18"/>
              </w:rPr>
              <w:t>10</w:t>
            </w:r>
          </w:p>
        </w:tc>
        <w:tc>
          <w:tcPr>
            <w:tcW w:w="2268" w:type="dxa"/>
            <w:tcBorders>
              <w:top w:val="single" w:sz="8" w:space="0" w:color="auto"/>
              <w:left w:val="nil"/>
              <w:bottom w:val="nil"/>
            </w:tcBorders>
            <w:vAlign w:val="center"/>
          </w:tcPr>
          <w:p w14:paraId="2160854C" w14:textId="77777777" w:rsidR="000F00D1" w:rsidRDefault="00000000">
            <w:pPr>
              <w:pStyle w:val="a6"/>
              <w:snapToGrid w:val="0"/>
              <w:ind w:left="17" w:hanging="17"/>
              <w:jc w:val="center"/>
              <w:rPr>
                <w:rFonts w:hAnsi="宋体"/>
                <w:sz w:val="18"/>
                <w:szCs w:val="18"/>
              </w:rPr>
            </w:pPr>
            <w:r>
              <w:rPr>
                <w:rFonts w:hAnsi="宋体" w:hint="eastAsia"/>
                <w:sz w:val="18"/>
                <w:szCs w:val="18"/>
              </w:rPr>
              <w:t>4</w:t>
            </w:r>
            <w:r>
              <w:rPr>
                <w:rFonts w:hAnsi="宋体"/>
                <w:sz w:val="18"/>
                <w:szCs w:val="18"/>
              </w:rPr>
              <w:t>03ms</w:t>
            </w:r>
          </w:p>
        </w:tc>
        <w:tc>
          <w:tcPr>
            <w:tcW w:w="1878" w:type="dxa"/>
            <w:tcBorders>
              <w:top w:val="single" w:sz="8" w:space="0" w:color="auto"/>
              <w:left w:val="nil"/>
              <w:bottom w:val="nil"/>
            </w:tcBorders>
            <w:vAlign w:val="center"/>
          </w:tcPr>
          <w:p w14:paraId="0EE67B0C" w14:textId="77777777" w:rsidR="000F00D1" w:rsidRDefault="00000000">
            <w:pPr>
              <w:pStyle w:val="a6"/>
              <w:snapToGrid w:val="0"/>
              <w:jc w:val="center"/>
              <w:rPr>
                <w:rFonts w:hAnsi="宋体"/>
                <w:sz w:val="18"/>
                <w:szCs w:val="18"/>
              </w:rPr>
            </w:pPr>
            <w:r>
              <w:rPr>
                <w:rFonts w:hAnsi="宋体"/>
                <w:sz w:val="18"/>
                <w:szCs w:val="18"/>
              </w:rPr>
              <w:t>673ms</w:t>
            </w:r>
          </w:p>
        </w:tc>
        <w:tc>
          <w:tcPr>
            <w:tcW w:w="1843" w:type="dxa"/>
            <w:tcBorders>
              <w:top w:val="single" w:sz="8" w:space="0" w:color="auto"/>
              <w:left w:val="nil"/>
              <w:bottom w:val="nil"/>
            </w:tcBorders>
            <w:vAlign w:val="center"/>
          </w:tcPr>
          <w:p w14:paraId="3B0B24F2" w14:textId="77777777" w:rsidR="000F00D1" w:rsidRDefault="00000000">
            <w:pPr>
              <w:pStyle w:val="a6"/>
              <w:snapToGrid w:val="0"/>
              <w:jc w:val="center"/>
              <w:rPr>
                <w:rFonts w:hAnsi="宋体"/>
                <w:sz w:val="18"/>
                <w:szCs w:val="18"/>
              </w:rPr>
            </w:pPr>
            <w:r>
              <w:rPr>
                <w:rFonts w:hAnsi="宋体" w:hint="eastAsia"/>
                <w:sz w:val="18"/>
                <w:szCs w:val="18"/>
              </w:rPr>
              <w:t>2</w:t>
            </w:r>
            <w:r>
              <w:rPr>
                <w:rFonts w:hAnsi="宋体"/>
                <w:sz w:val="18"/>
                <w:szCs w:val="18"/>
              </w:rPr>
              <w:t>0%</w:t>
            </w:r>
          </w:p>
        </w:tc>
        <w:tc>
          <w:tcPr>
            <w:tcW w:w="1559" w:type="dxa"/>
            <w:tcBorders>
              <w:top w:val="single" w:sz="8" w:space="0" w:color="auto"/>
              <w:left w:val="nil"/>
              <w:bottom w:val="nil"/>
            </w:tcBorders>
            <w:vAlign w:val="center"/>
          </w:tcPr>
          <w:p w14:paraId="35952A7C" w14:textId="6A7B9209" w:rsidR="000F00D1" w:rsidRDefault="00000000">
            <w:pPr>
              <w:pStyle w:val="a6"/>
              <w:snapToGrid w:val="0"/>
              <w:jc w:val="center"/>
              <w:rPr>
                <w:rFonts w:hAnsi="宋体"/>
                <w:sz w:val="18"/>
                <w:szCs w:val="18"/>
              </w:rPr>
            </w:pPr>
            <w:r>
              <w:rPr>
                <w:rFonts w:hAnsi="宋体" w:hint="eastAsia"/>
                <w:sz w:val="18"/>
                <w:szCs w:val="18"/>
              </w:rPr>
              <w:t>7</w:t>
            </w:r>
            <w:r>
              <w:rPr>
                <w:rFonts w:hAnsi="宋体"/>
                <w:sz w:val="18"/>
                <w:szCs w:val="18"/>
              </w:rPr>
              <w:t>6%</w:t>
            </w:r>
          </w:p>
        </w:tc>
      </w:tr>
      <w:tr w:rsidR="000F00D1" w14:paraId="22174BB3" w14:textId="77777777" w:rsidTr="00F3343F">
        <w:trPr>
          <w:cantSplit/>
          <w:trHeight w:hRule="exact" w:val="510"/>
        </w:trPr>
        <w:tc>
          <w:tcPr>
            <w:tcW w:w="1207" w:type="dxa"/>
            <w:tcBorders>
              <w:top w:val="nil"/>
              <w:bottom w:val="nil"/>
            </w:tcBorders>
            <w:vAlign w:val="center"/>
          </w:tcPr>
          <w:p w14:paraId="2904FB04" w14:textId="77777777" w:rsidR="000F00D1" w:rsidRDefault="00000000">
            <w:pPr>
              <w:pStyle w:val="a6"/>
              <w:snapToGrid w:val="0"/>
              <w:jc w:val="center"/>
              <w:rPr>
                <w:rFonts w:hAnsi="宋体"/>
                <w:sz w:val="18"/>
                <w:szCs w:val="18"/>
              </w:rPr>
            </w:pPr>
            <w:r>
              <w:rPr>
                <w:rFonts w:hAnsi="宋体"/>
                <w:sz w:val="18"/>
                <w:szCs w:val="18"/>
              </w:rPr>
              <w:t>20</w:t>
            </w:r>
          </w:p>
        </w:tc>
        <w:tc>
          <w:tcPr>
            <w:tcW w:w="2268" w:type="dxa"/>
            <w:tcBorders>
              <w:top w:val="nil"/>
              <w:left w:val="nil"/>
              <w:bottom w:val="nil"/>
            </w:tcBorders>
            <w:vAlign w:val="center"/>
          </w:tcPr>
          <w:p w14:paraId="3F1E98B4" w14:textId="77777777" w:rsidR="000F00D1" w:rsidRDefault="00000000">
            <w:pPr>
              <w:pStyle w:val="a6"/>
              <w:snapToGrid w:val="0"/>
              <w:ind w:left="17" w:hanging="17"/>
              <w:jc w:val="center"/>
              <w:rPr>
                <w:rFonts w:hAnsi="宋体"/>
                <w:sz w:val="18"/>
                <w:szCs w:val="18"/>
              </w:rPr>
            </w:pPr>
            <w:r>
              <w:rPr>
                <w:rFonts w:hAnsi="宋体" w:hint="eastAsia"/>
                <w:sz w:val="18"/>
                <w:szCs w:val="18"/>
              </w:rPr>
              <w:t>6</w:t>
            </w:r>
            <w:r>
              <w:rPr>
                <w:rFonts w:hAnsi="宋体"/>
                <w:sz w:val="18"/>
                <w:szCs w:val="18"/>
              </w:rPr>
              <w:t>21ms</w:t>
            </w:r>
          </w:p>
        </w:tc>
        <w:tc>
          <w:tcPr>
            <w:tcW w:w="1878" w:type="dxa"/>
            <w:tcBorders>
              <w:top w:val="nil"/>
              <w:left w:val="nil"/>
              <w:bottom w:val="nil"/>
            </w:tcBorders>
            <w:vAlign w:val="center"/>
          </w:tcPr>
          <w:p w14:paraId="13D4F97A" w14:textId="77777777" w:rsidR="000F00D1" w:rsidRDefault="00000000">
            <w:pPr>
              <w:pStyle w:val="a6"/>
              <w:snapToGrid w:val="0"/>
              <w:jc w:val="center"/>
              <w:rPr>
                <w:rFonts w:hAnsi="宋体"/>
                <w:sz w:val="18"/>
                <w:szCs w:val="18"/>
              </w:rPr>
            </w:pPr>
            <w:r>
              <w:rPr>
                <w:rFonts w:hAnsi="宋体"/>
                <w:sz w:val="18"/>
                <w:szCs w:val="18"/>
              </w:rPr>
              <w:t>978ms</w:t>
            </w:r>
          </w:p>
        </w:tc>
        <w:tc>
          <w:tcPr>
            <w:tcW w:w="1843" w:type="dxa"/>
            <w:tcBorders>
              <w:top w:val="nil"/>
              <w:left w:val="nil"/>
              <w:bottom w:val="nil"/>
            </w:tcBorders>
            <w:vAlign w:val="center"/>
          </w:tcPr>
          <w:p w14:paraId="6C7366C1" w14:textId="77777777" w:rsidR="000F00D1" w:rsidRDefault="00000000">
            <w:pPr>
              <w:pStyle w:val="a6"/>
              <w:snapToGrid w:val="0"/>
              <w:jc w:val="center"/>
              <w:rPr>
                <w:rFonts w:hAnsi="宋体"/>
                <w:sz w:val="18"/>
                <w:szCs w:val="18"/>
              </w:rPr>
            </w:pPr>
            <w:r>
              <w:rPr>
                <w:rFonts w:hAnsi="宋体" w:hint="eastAsia"/>
                <w:sz w:val="18"/>
                <w:szCs w:val="18"/>
              </w:rPr>
              <w:t>3</w:t>
            </w:r>
            <w:r>
              <w:rPr>
                <w:rFonts w:hAnsi="宋体"/>
                <w:sz w:val="18"/>
                <w:szCs w:val="18"/>
              </w:rPr>
              <w:t>4%</w:t>
            </w:r>
          </w:p>
        </w:tc>
        <w:tc>
          <w:tcPr>
            <w:tcW w:w="1559" w:type="dxa"/>
            <w:tcBorders>
              <w:top w:val="nil"/>
              <w:left w:val="nil"/>
              <w:bottom w:val="nil"/>
            </w:tcBorders>
            <w:vAlign w:val="center"/>
          </w:tcPr>
          <w:p w14:paraId="2239E51D" w14:textId="28F6B449" w:rsidR="000F00D1" w:rsidRDefault="00000000">
            <w:pPr>
              <w:pStyle w:val="a6"/>
              <w:snapToGrid w:val="0"/>
              <w:jc w:val="center"/>
              <w:rPr>
                <w:rFonts w:hAnsi="宋体"/>
                <w:sz w:val="18"/>
                <w:szCs w:val="18"/>
              </w:rPr>
            </w:pPr>
            <w:r>
              <w:rPr>
                <w:rFonts w:hAnsi="宋体"/>
                <w:sz w:val="18"/>
                <w:szCs w:val="18"/>
              </w:rPr>
              <w:t>78%</w:t>
            </w:r>
          </w:p>
        </w:tc>
      </w:tr>
      <w:tr w:rsidR="000F00D1" w14:paraId="3768DC04" w14:textId="77777777" w:rsidTr="00F3343F">
        <w:trPr>
          <w:cantSplit/>
          <w:trHeight w:hRule="exact" w:val="510"/>
        </w:trPr>
        <w:tc>
          <w:tcPr>
            <w:tcW w:w="1207" w:type="dxa"/>
            <w:tcBorders>
              <w:top w:val="nil"/>
              <w:bottom w:val="single" w:sz="12" w:space="0" w:color="auto"/>
            </w:tcBorders>
            <w:vAlign w:val="center"/>
          </w:tcPr>
          <w:p w14:paraId="72BFD469" w14:textId="77777777" w:rsidR="000F00D1" w:rsidRDefault="00000000">
            <w:pPr>
              <w:pStyle w:val="a6"/>
              <w:snapToGrid w:val="0"/>
              <w:jc w:val="center"/>
              <w:rPr>
                <w:rFonts w:hAnsi="宋体"/>
                <w:sz w:val="18"/>
                <w:szCs w:val="18"/>
              </w:rPr>
            </w:pPr>
            <w:r>
              <w:rPr>
                <w:rFonts w:hAnsi="宋体"/>
                <w:sz w:val="18"/>
                <w:szCs w:val="18"/>
              </w:rPr>
              <w:t>40</w:t>
            </w:r>
          </w:p>
        </w:tc>
        <w:tc>
          <w:tcPr>
            <w:tcW w:w="2268" w:type="dxa"/>
            <w:tcBorders>
              <w:top w:val="nil"/>
              <w:left w:val="nil"/>
              <w:bottom w:val="single" w:sz="12" w:space="0" w:color="auto"/>
            </w:tcBorders>
            <w:vAlign w:val="center"/>
          </w:tcPr>
          <w:p w14:paraId="4444BDCD" w14:textId="77777777" w:rsidR="000F00D1" w:rsidRDefault="00000000">
            <w:pPr>
              <w:pStyle w:val="a6"/>
              <w:snapToGrid w:val="0"/>
              <w:ind w:left="17" w:hanging="17"/>
              <w:jc w:val="center"/>
              <w:rPr>
                <w:rFonts w:hAnsi="宋体"/>
                <w:sz w:val="18"/>
                <w:szCs w:val="18"/>
              </w:rPr>
            </w:pPr>
            <w:r>
              <w:rPr>
                <w:rFonts w:hAnsi="宋体" w:hint="eastAsia"/>
                <w:sz w:val="18"/>
                <w:szCs w:val="18"/>
              </w:rPr>
              <w:t>8</w:t>
            </w:r>
            <w:r>
              <w:rPr>
                <w:rFonts w:hAnsi="宋体"/>
                <w:sz w:val="18"/>
                <w:szCs w:val="18"/>
              </w:rPr>
              <w:t>79ms</w:t>
            </w:r>
          </w:p>
        </w:tc>
        <w:tc>
          <w:tcPr>
            <w:tcW w:w="1878" w:type="dxa"/>
            <w:tcBorders>
              <w:top w:val="nil"/>
              <w:left w:val="nil"/>
              <w:bottom w:val="single" w:sz="12" w:space="0" w:color="auto"/>
            </w:tcBorders>
            <w:vAlign w:val="center"/>
          </w:tcPr>
          <w:p w14:paraId="1C322C7A" w14:textId="77777777" w:rsidR="000F00D1" w:rsidRDefault="00000000">
            <w:pPr>
              <w:pStyle w:val="a6"/>
              <w:snapToGrid w:val="0"/>
              <w:jc w:val="center"/>
              <w:rPr>
                <w:rFonts w:hAnsi="宋体"/>
                <w:sz w:val="18"/>
                <w:szCs w:val="18"/>
              </w:rPr>
            </w:pPr>
            <w:r>
              <w:rPr>
                <w:rFonts w:hAnsi="宋体"/>
                <w:sz w:val="18"/>
                <w:szCs w:val="18"/>
              </w:rPr>
              <w:t>1226ms</w:t>
            </w:r>
          </w:p>
        </w:tc>
        <w:tc>
          <w:tcPr>
            <w:tcW w:w="1843" w:type="dxa"/>
            <w:tcBorders>
              <w:top w:val="nil"/>
              <w:left w:val="nil"/>
              <w:bottom w:val="single" w:sz="12" w:space="0" w:color="auto"/>
            </w:tcBorders>
            <w:vAlign w:val="center"/>
          </w:tcPr>
          <w:p w14:paraId="4BE11757" w14:textId="77777777" w:rsidR="000F00D1" w:rsidRDefault="00000000">
            <w:pPr>
              <w:pStyle w:val="a6"/>
              <w:snapToGrid w:val="0"/>
              <w:jc w:val="center"/>
              <w:rPr>
                <w:rFonts w:hAnsi="宋体"/>
                <w:sz w:val="18"/>
                <w:szCs w:val="18"/>
              </w:rPr>
            </w:pPr>
            <w:r>
              <w:rPr>
                <w:rFonts w:hAnsi="宋体" w:hint="eastAsia"/>
                <w:sz w:val="18"/>
                <w:szCs w:val="18"/>
              </w:rPr>
              <w:t>4</w:t>
            </w:r>
            <w:r>
              <w:rPr>
                <w:rFonts w:hAnsi="宋体"/>
                <w:sz w:val="18"/>
                <w:szCs w:val="18"/>
              </w:rPr>
              <w:t>4%</w:t>
            </w:r>
          </w:p>
        </w:tc>
        <w:tc>
          <w:tcPr>
            <w:tcW w:w="1559" w:type="dxa"/>
            <w:tcBorders>
              <w:top w:val="nil"/>
              <w:left w:val="nil"/>
              <w:bottom w:val="single" w:sz="12" w:space="0" w:color="auto"/>
            </w:tcBorders>
            <w:vAlign w:val="center"/>
          </w:tcPr>
          <w:p w14:paraId="15494857" w14:textId="77777777" w:rsidR="000F00D1" w:rsidRDefault="00000000">
            <w:pPr>
              <w:pStyle w:val="a6"/>
              <w:snapToGrid w:val="0"/>
              <w:jc w:val="center"/>
              <w:rPr>
                <w:rFonts w:hAnsi="宋体"/>
                <w:sz w:val="18"/>
                <w:szCs w:val="18"/>
              </w:rPr>
            </w:pPr>
            <w:r>
              <w:rPr>
                <w:rFonts w:hAnsi="宋体" w:hint="eastAsia"/>
                <w:sz w:val="18"/>
                <w:szCs w:val="18"/>
              </w:rPr>
              <w:t>7</w:t>
            </w:r>
            <w:r>
              <w:rPr>
                <w:rFonts w:hAnsi="宋体"/>
                <w:sz w:val="18"/>
                <w:szCs w:val="18"/>
              </w:rPr>
              <w:t>9%</w:t>
            </w:r>
          </w:p>
        </w:tc>
      </w:tr>
    </w:tbl>
    <w:p w14:paraId="4CCD57F3" w14:textId="219E619A" w:rsidR="000F00D1" w:rsidRDefault="00AB388D">
      <w:r w:rsidRPr="00F3343F">
        <w:rPr>
          <w:rFonts w:hAnsi="宋体"/>
          <w:noProof/>
          <w:sz w:val="18"/>
          <w:szCs w:val="18"/>
        </w:rPr>
        <w:lastRenderedPageBreak/>
        <mc:AlternateContent>
          <mc:Choice Requires="wps">
            <w:drawing>
              <wp:anchor distT="45720" distB="45720" distL="114300" distR="114300" simplePos="0" relativeHeight="251674624" behindDoc="0" locked="0" layoutInCell="1" allowOverlap="1" wp14:anchorId="4989C52C" wp14:editId="5D8EAFA2">
                <wp:simplePos x="0" y="0"/>
                <wp:positionH relativeFrom="column">
                  <wp:posOffset>4276091</wp:posOffset>
                </wp:positionH>
                <wp:positionV relativeFrom="paragraph">
                  <wp:posOffset>-990177</wp:posOffset>
                </wp:positionV>
                <wp:extent cx="1515110" cy="567055"/>
                <wp:effectExtent l="0" t="0" r="889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567055"/>
                        </a:xfrm>
                        <a:prstGeom prst="rect">
                          <a:avLst/>
                        </a:prstGeom>
                        <a:solidFill>
                          <a:srgbClr val="FFFFFF"/>
                        </a:solidFill>
                        <a:ln w="9525">
                          <a:noFill/>
                          <a:miter lim="800000"/>
                          <a:headEnd/>
                          <a:tailEnd/>
                        </a:ln>
                      </wps:spPr>
                      <wps:txbx>
                        <w:txbxContent>
                          <w:p w14:paraId="3D5EA339" w14:textId="68F26595" w:rsidR="00F3343F" w:rsidRDefault="00F3343F" w:rsidP="00AB388D">
                            <w:pPr>
                              <w:jc w:val="center"/>
                            </w:pPr>
                            <w:r>
                              <w:rPr>
                                <w:rFonts w:hint="eastAsia"/>
                              </w:rPr>
                              <w:t>表</w:t>
                            </w:r>
                            <w:r>
                              <w:rPr>
                                <w:rFonts w:hint="eastAsia"/>
                              </w:rPr>
                              <w:t>7</w:t>
                            </w:r>
                            <w:r>
                              <w:t>-2</w:t>
                            </w:r>
                            <w:r w:rsidR="00AB388D">
                              <w:t>(</w:t>
                            </w:r>
                            <w:r w:rsidR="00AB388D">
                              <w:t>续表</w:t>
                            </w:r>
                            <w:r w:rsidR="00AB388D">
                              <w:t>)</w:t>
                            </w:r>
                          </w:p>
                          <w:p w14:paraId="5825A0C5" w14:textId="45DC11A9" w:rsidR="00AB388D" w:rsidRDefault="00AB388D">
                            <w:r>
                              <w:t>Table7-2</w:t>
                            </w:r>
                            <w:r>
                              <w:rPr>
                                <w:rFonts w:hint="eastAsia"/>
                              </w:rPr>
                              <w:t>（</w:t>
                            </w:r>
                            <w:r>
                              <w:rPr>
                                <w:rFonts w:hint="eastAsia"/>
                              </w:rPr>
                              <w:t>continued</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9C52C" id="文本框 2" o:spid="_x0000_s1028" type="#_x0000_t202" style="position:absolute;left:0;text-align:left;margin-left:336.7pt;margin-top:-77.95pt;width:119.3pt;height:44.6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" stroked="f">
                <v:textbox>
                  <w:txbxContent>
                    <w:p w14:paraId="3D5EA339" w14:textId="68F26595" w:rsidR="00F3343F" w:rsidRDefault="00F3343F" w:rsidP="00AB388D">
                      <w:pPr>
                        <w:jc w:val="center"/>
                      </w:pPr>
                      <w:r>
                        <w:rPr>
                          <w:rFonts w:hint="eastAsia"/>
                        </w:rPr>
                        <w:t>表</w:t>
                      </w:r>
                      <w:r>
                        <w:rPr>
                          <w:rFonts w:hint="eastAsia"/>
                        </w:rPr>
                        <w:t>7</w:t>
                      </w:r>
                      <w:r>
                        <w:t>-2</w:t>
                      </w:r>
                      <w:r w:rsidR="00AB388D">
                        <w:t>(</w:t>
                      </w:r>
                      <w:r w:rsidR="00AB388D">
                        <w:t>续表</w:t>
                      </w:r>
                      <w:r w:rsidR="00AB388D">
                        <w:t>)</w:t>
                      </w:r>
                    </w:p>
                    <w:p w14:paraId="5825A0C5" w14:textId="45DC11A9" w:rsidR="00AB388D" w:rsidRDefault="00AB388D">
                      <w:r>
                        <w:t>Table7-2</w:t>
                      </w:r>
                      <w:r>
                        <w:rPr>
                          <w:rFonts w:hint="eastAsia"/>
                        </w:rPr>
                        <w:t>（</w:t>
                      </w:r>
                      <w:r>
                        <w:rPr>
                          <w:rFonts w:hint="eastAsia"/>
                        </w:rPr>
                        <w:t>continued</w:t>
                      </w:r>
                      <w:r>
                        <w:rPr>
                          <w:rFonts w:hint="eastAsia"/>
                        </w:rPr>
                        <w:t>）</w:t>
                      </w:r>
                    </w:p>
                  </w:txbxContent>
                </v:textbox>
                <w10:wrap type="square"/>
              </v:shape>
            </w:pict>
          </mc:Fallback>
        </mc:AlternateContent>
      </w:r>
    </w:p>
    <w:p w14:paraId="7CB3DE97" w14:textId="77777777" w:rsidR="000F00D1" w:rsidRDefault="00000000">
      <w:pPr>
        <w:pStyle w:val="3"/>
      </w:pPr>
      <w:bookmarkStart w:id="88" w:name="_Toc121087824"/>
      <w:r>
        <w:t>7.3.2</w:t>
      </w:r>
      <w:r>
        <w:rPr>
          <w:rFonts w:hint="eastAsia"/>
        </w:rPr>
        <w:t>安全性测试</w:t>
      </w:r>
      <w:bookmarkEnd w:id="88"/>
    </w:p>
    <w:p w14:paraId="1B6F347A" w14:textId="77777777" w:rsidR="000F00D1" w:rsidRDefault="00000000">
      <w:pPr>
        <w:ind w:firstLineChars="200" w:firstLine="480"/>
      </w:pPr>
      <w:r>
        <w:rPr>
          <w:rFonts w:hint="eastAsia"/>
        </w:rPr>
        <w:t>为测试航班延误系统是否满足安全性需求，本项目进行了认证及权限测试、</w:t>
      </w:r>
      <w:r>
        <w:rPr>
          <w:rFonts w:hint="eastAsia"/>
        </w:rPr>
        <w:t>SQL</w:t>
      </w:r>
      <w:r>
        <w:rPr>
          <w:rFonts w:hint="eastAsia"/>
        </w:rPr>
        <w:t>注入测试等安全性测试</w:t>
      </w:r>
    </w:p>
    <w:p w14:paraId="143CFC46" w14:textId="77777777" w:rsidR="000F00D1" w:rsidRDefault="00000000">
      <w:r>
        <w:rPr>
          <w:rFonts w:hint="eastAsia"/>
        </w:rPr>
        <w:t>（</w:t>
      </w:r>
      <w:r>
        <w:rPr>
          <w:rFonts w:hint="eastAsia"/>
        </w:rPr>
        <w:t>1</w:t>
      </w:r>
      <w:r>
        <w:rPr>
          <w:rFonts w:hint="eastAsia"/>
        </w:rPr>
        <w:t>）认证及权限测试</w:t>
      </w:r>
    </w:p>
    <w:p w14:paraId="02A6B5A4" w14:textId="27D014A9" w:rsidR="000F00D1" w:rsidRDefault="00000000">
      <w:pPr>
        <w:ind w:firstLineChars="200" w:firstLine="480"/>
        <w:jc w:val="left"/>
      </w:pPr>
      <w:r>
        <w:rPr>
          <w:rFonts w:hint="eastAsia"/>
        </w:rPr>
        <w:t>本项目划分了两个等价类对认证及权限进行测试，测试结果以表格的形式展现。如表</w:t>
      </w:r>
      <w:r w:rsidR="007C68D0">
        <w:t>7</w:t>
      </w:r>
      <w:r>
        <w:rPr>
          <w:rFonts w:hint="eastAsia"/>
        </w:rPr>
        <w:t>-3</w:t>
      </w:r>
      <w:r>
        <w:rPr>
          <w:rFonts w:hint="eastAsia"/>
        </w:rPr>
        <w:t>所示，认证及权限管理功能正常，因此认为测试结果满足安全性需求。</w:t>
      </w:r>
    </w:p>
    <w:p w14:paraId="50930E7F" w14:textId="77777777" w:rsidR="000F00D1" w:rsidRDefault="00000000">
      <w:pPr>
        <w:ind w:firstLineChars="200" w:firstLine="480"/>
        <w:jc w:val="center"/>
        <w:rPr>
          <w:sz w:val="21"/>
        </w:rPr>
      </w:pPr>
      <w:r>
        <w:rPr>
          <w:rFonts w:hint="eastAsia"/>
        </w:rPr>
        <w:t>表</w:t>
      </w:r>
      <w:r>
        <w:rPr>
          <w:rFonts w:hint="eastAsia"/>
        </w:rPr>
        <w:t>7</w:t>
      </w:r>
      <w:r>
        <w:t>-3</w:t>
      </w:r>
      <w:r>
        <w:rPr>
          <w:rFonts w:hint="eastAsia"/>
        </w:rPr>
        <w:t xml:space="preserve"> </w:t>
      </w:r>
      <w:r>
        <w:rPr>
          <w:rFonts w:hint="eastAsia"/>
        </w:rPr>
        <w:t>航班延误预测系统认证及权限测试结果</w:t>
      </w:r>
    </w:p>
    <w:tbl>
      <w:tblPr>
        <w:tblW w:w="8755" w:type="dxa"/>
        <w:tblInd w:w="319" w:type="dxa"/>
        <w:tblLayout w:type="fixed"/>
        <w:tblLook w:val="04A0" w:firstRow="1" w:lastRow="0" w:firstColumn="1" w:lastColumn="0" w:noHBand="0" w:noVBand="1"/>
      </w:tblPr>
      <w:tblGrid>
        <w:gridCol w:w="1490"/>
        <w:gridCol w:w="2268"/>
        <w:gridCol w:w="1595"/>
        <w:gridCol w:w="1843"/>
        <w:gridCol w:w="1559"/>
      </w:tblGrid>
      <w:tr w:rsidR="000F00D1" w14:paraId="12216F12" w14:textId="77777777">
        <w:trPr>
          <w:cantSplit/>
          <w:trHeight w:hRule="exact" w:val="567"/>
        </w:trPr>
        <w:tc>
          <w:tcPr>
            <w:tcW w:w="1490" w:type="dxa"/>
            <w:tcBorders>
              <w:top w:val="single" w:sz="12" w:space="0" w:color="auto"/>
              <w:bottom w:val="single" w:sz="6" w:space="0" w:color="auto"/>
            </w:tcBorders>
            <w:vAlign w:val="center"/>
          </w:tcPr>
          <w:p w14:paraId="34A007A4" w14:textId="77777777" w:rsidR="000F00D1" w:rsidRDefault="00000000">
            <w:pPr>
              <w:pStyle w:val="a6"/>
              <w:snapToGrid w:val="0"/>
              <w:ind w:left="25"/>
              <w:jc w:val="center"/>
              <w:rPr>
                <w:rFonts w:hAnsi="宋体"/>
                <w:sz w:val="18"/>
                <w:szCs w:val="18"/>
              </w:rPr>
            </w:pPr>
            <w:r>
              <w:rPr>
                <w:rFonts w:hAnsi="宋体" w:hint="eastAsia"/>
                <w:sz w:val="18"/>
                <w:szCs w:val="18"/>
              </w:rPr>
              <w:t>等价类编号</w:t>
            </w:r>
          </w:p>
        </w:tc>
        <w:tc>
          <w:tcPr>
            <w:tcW w:w="2268" w:type="dxa"/>
            <w:tcBorders>
              <w:top w:val="single" w:sz="12" w:space="0" w:color="auto"/>
              <w:left w:val="nil"/>
              <w:bottom w:val="single" w:sz="6" w:space="0" w:color="auto"/>
            </w:tcBorders>
            <w:vAlign w:val="center"/>
          </w:tcPr>
          <w:p w14:paraId="7A51DF76" w14:textId="77777777" w:rsidR="000F00D1" w:rsidRDefault="00000000">
            <w:pPr>
              <w:pStyle w:val="a6"/>
              <w:snapToGrid w:val="0"/>
              <w:jc w:val="center"/>
              <w:rPr>
                <w:rFonts w:hAnsi="宋体"/>
                <w:sz w:val="18"/>
                <w:szCs w:val="18"/>
              </w:rPr>
            </w:pPr>
            <w:r>
              <w:rPr>
                <w:rFonts w:hAnsi="宋体" w:hint="eastAsia"/>
                <w:sz w:val="18"/>
                <w:szCs w:val="18"/>
              </w:rPr>
              <w:t>等价类</w:t>
            </w:r>
          </w:p>
        </w:tc>
        <w:tc>
          <w:tcPr>
            <w:tcW w:w="1595" w:type="dxa"/>
            <w:tcBorders>
              <w:top w:val="single" w:sz="12" w:space="0" w:color="auto"/>
              <w:left w:val="nil"/>
              <w:bottom w:val="single" w:sz="6" w:space="0" w:color="auto"/>
            </w:tcBorders>
            <w:vAlign w:val="center"/>
          </w:tcPr>
          <w:p w14:paraId="31F6BD9C" w14:textId="77777777" w:rsidR="000F00D1" w:rsidRDefault="00000000">
            <w:pPr>
              <w:pStyle w:val="a6"/>
              <w:snapToGrid w:val="0"/>
              <w:jc w:val="center"/>
              <w:rPr>
                <w:rFonts w:hAnsi="宋体"/>
                <w:sz w:val="18"/>
                <w:szCs w:val="18"/>
              </w:rPr>
            </w:pPr>
            <w:r>
              <w:rPr>
                <w:rFonts w:hAnsi="宋体" w:hint="eastAsia"/>
                <w:sz w:val="18"/>
                <w:szCs w:val="18"/>
              </w:rPr>
              <w:t>用例数量</w:t>
            </w:r>
          </w:p>
        </w:tc>
        <w:tc>
          <w:tcPr>
            <w:tcW w:w="1843" w:type="dxa"/>
            <w:tcBorders>
              <w:top w:val="single" w:sz="12" w:space="0" w:color="auto"/>
              <w:left w:val="nil"/>
              <w:bottom w:val="single" w:sz="6" w:space="0" w:color="auto"/>
            </w:tcBorders>
            <w:vAlign w:val="center"/>
          </w:tcPr>
          <w:p w14:paraId="61D4DA5E" w14:textId="77777777" w:rsidR="000F00D1" w:rsidRDefault="00000000">
            <w:pPr>
              <w:pStyle w:val="a6"/>
              <w:snapToGrid w:val="0"/>
              <w:ind w:left="25"/>
              <w:jc w:val="center"/>
              <w:rPr>
                <w:rFonts w:hAnsi="宋体"/>
                <w:sz w:val="18"/>
                <w:szCs w:val="18"/>
              </w:rPr>
            </w:pPr>
            <w:r>
              <w:rPr>
                <w:rFonts w:hAnsi="宋体" w:hint="eastAsia"/>
                <w:sz w:val="18"/>
                <w:szCs w:val="18"/>
              </w:rPr>
              <w:t>期望结果</w:t>
            </w:r>
          </w:p>
        </w:tc>
        <w:tc>
          <w:tcPr>
            <w:tcW w:w="1559" w:type="dxa"/>
            <w:tcBorders>
              <w:top w:val="single" w:sz="12" w:space="0" w:color="auto"/>
              <w:left w:val="nil"/>
              <w:bottom w:val="single" w:sz="6" w:space="0" w:color="auto"/>
            </w:tcBorders>
            <w:vAlign w:val="center"/>
          </w:tcPr>
          <w:p w14:paraId="3DCA3A0A" w14:textId="77777777" w:rsidR="000F00D1" w:rsidRDefault="00000000">
            <w:pPr>
              <w:pStyle w:val="a6"/>
              <w:snapToGrid w:val="0"/>
              <w:ind w:hanging="17"/>
              <w:jc w:val="center"/>
              <w:rPr>
                <w:rFonts w:hAnsi="宋体"/>
                <w:sz w:val="18"/>
                <w:szCs w:val="18"/>
              </w:rPr>
            </w:pPr>
            <w:r>
              <w:rPr>
                <w:rFonts w:hAnsi="宋体" w:hint="eastAsia"/>
                <w:sz w:val="18"/>
                <w:szCs w:val="18"/>
              </w:rPr>
              <w:t>结果</w:t>
            </w:r>
          </w:p>
        </w:tc>
      </w:tr>
      <w:tr w:rsidR="000F00D1" w14:paraId="6E29DE79" w14:textId="77777777">
        <w:trPr>
          <w:cantSplit/>
          <w:trHeight w:hRule="exact" w:val="567"/>
        </w:trPr>
        <w:tc>
          <w:tcPr>
            <w:tcW w:w="1490" w:type="dxa"/>
            <w:tcBorders>
              <w:top w:val="single" w:sz="6" w:space="0" w:color="auto"/>
              <w:bottom w:val="nil"/>
            </w:tcBorders>
            <w:vAlign w:val="center"/>
          </w:tcPr>
          <w:p w14:paraId="27AECC6C" w14:textId="77777777" w:rsidR="000F00D1" w:rsidRDefault="00000000">
            <w:pPr>
              <w:pStyle w:val="a6"/>
              <w:snapToGrid w:val="0"/>
              <w:jc w:val="center"/>
              <w:rPr>
                <w:rFonts w:hAnsi="宋体"/>
                <w:sz w:val="18"/>
                <w:szCs w:val="18"/>
              </w:rPr>
            </w:pPr>
            <w:r>
              <w:rPr>
                <w:rFonts w:hAnsi="宋体"/>
                <w:sz w:val="18"/>
                <w:szCs w:val="18"/>
              </w:rPr>
              <w:t>FG_CL_001</w:t>
            </w:r>
          </w:p>
        </w:tc>
        <w:tc>
          <w:tcPr>
            <w:tcW w:w="2268" w:type="dxa"/>
            <w:tcBorders>
              <w:top w:val="single" w:sz="6" w:space="0" w:color="auto"/>
              <w:left w:val="nil"/>
              <w:bottom w:val="nil"/>
            </w:tcBorders>
            <w:vAlign w:val="center"/>
          </w:tcPr>
          <w:p w14:paraId="77E51EA0" w14:textId="77777777" w:rsidR="000F00D1" w:rsidRDefault="00000000">
            <w:pPr>
              <w:pStyle w:val="a6"/>
              <w:snapToGrid w:val="0"/>
              <w:ind w:left="17" w:hanging="17"/>
              <w:jc w:val="left"/>
              <w:rPr>
                <w:rFonts w:hAnsi="宋体"/>
                <w:sz w:val="18"/>
                <w:szCs w:val="18"/>
              </w:rPr>
            </w:pPr>
            <w:r>
              <w:rPr>
                <w:rFonts w:hAnsi="宋体" w:hint="eastAsia"/>
                <w:sz w:val="18"/>
                <w:szCs w:val="18"/>
              </w:rPr>
              <w:t>未登录用户访问除登录接口外的其它接口</w:t>
            </w:r>
          </w:p>
        </w:tc>
        <w:tc>
          <w:tcPr>
            <w:tcW w:w="1595" w:type="dxa"/>
            <w:tcBorders>
              <w:top w:val="single" w:sz="6" w:space="0" w:color="auto"/>
              <w:left w:val="nil"/>
              <w:bottom w:val="nil"/>
            </w:tcBorders>
            <w:vAlign w:val="center"/>
          </w:tcPr>
          <w:p w14:paraId="2BD4E6B3" w14:textId="77777777" w:rsidR="000F00D1" w:rsidRDefault="00000000">
            <w:pPr>
              <w:pStyle w:val="a6"/>
              <w:snapToGrid w:val="0"/>
              <w:jc w:val="center"/>
              <w:rPr>
                <w:rFonts w:hAnsi="宋体"/>
                <w:sz w:val="18"/>
                <w:szCs w:val="18"/>
              </w:rPr>
            </w:pPr>
            <w:r>
              <w:rPr>
                <w:rFonts w:hAnsi="宋体"/>
                <w:sz w:val="18"/>
                <w:szCs w:val="18"/>
              </w:rPr>
              <w:t>50</w:t>
            </w:r>
          </w:p>
        </w:tc>
        <w:tc>
          <w:tcPr>
            <w:tcW w:w="1843" w:type="dxa"/>
            <w:tcBorders>
              <w:top w:val="single" w:sz="6" w:space="0" w:color="auto"/>
              <w:left w:val="nil"/>
              <w:bottom w:val="nil"/>
            </w:tcBorders>
            <w:vAlign w:val="center"/>
          </w:tcPr>
          <w:p w14:paraId="21A31D32" w14:textId="77777777" w:rsidR="000F00D1" w:rsidRDefault="00000000">
            <w:pPr>
              <w:pStyle w:val="a6"/>
              <w:snapToGrid w:val="0"/>
              <w:jc w:val="center"/>
              <w:rPr>
                <w:rFonts w:hAnsi="宋体"/>
                <w:sz w:val="18"/>
                <w:szCs w:val="18"/>
              </w:rPr>
            </w:pPr>
            <w:r>
              <w:rPr>
                <w:rFonts w:hAnsi="宋体" w:hint="eastAsia"/>
                <w:sz w:val="18"/>
                <w:szCs w:val="18"/>
              </w:rPr>
              <w:t>提示无权限</w:t>
            </w:r>
          </w:p>
        </w:tc>
        <w:tc>
          <w:tcPr>
            <w:tcW w:w="1559" w:type="dxa"/>
            <w:tcBorders>
              <w:top w:val="single" w:sz="6" w:space="0" w:color="auto"/>
              <w:left w:val="nil"/>
              <w:bottom w:val="nil"/>
            </w:tcBorders>
            <w:vAlign w:val="center"/>
          </w:tcPr>
          <w:p w14:paraId="09A3DB89" w14:textId="77777777" w:rsidR="000F00D1" w:rsidRDefault="00000000">
            <w:pPr>
              <w:pStyle w:val="a6"/>
              <w:snapToGrid w:val="0"/>
              <w:jc w:val="center"/>
              <w:rPr>
                <w:rFonts w:hAnsi="宋体"/>
                <w:sz w:val="18"/>
                <w:szCs w:val="18"/>
              </w:rPr>
            </w:pPr>
            <w:r>
              <w:rPr>
                <w:rFonts w:hAnsi="宋体" w:hint="eastAsia"/>
                <w:sz w:val="18"/>
                <w:szCs w:val="18"/>
              </w:rPr>
              <w:t>通过</w:t>
            </w:r>
          </w:p>
        </w:tc>
      </w:tr>
      <w:tr w:rsidR="000F00D1" w14:paraId="78D8A219" w14:textId="77777777">
        <w:trPr>
          <w:cantSplit/>
          <w:trHeight w:hRule="exact" w:val="567"/>
        </w:trPr>
        <w:tc>
          <w:tcPr>
            <w:tcW w:w="1490" w:type="dxa"/>
            <w:tcBorders>
              <w:top w:val="nil"/>
              <w:bottom w:val="single" w:sz="12" w:space="0" w:color="auto"/>
            </w:tcBorders>
            <w:vAlign w:val="center"/>
          </w:tcPr>
          <w:p w14:paraId="5748C1A4" w14:textId="77777777" w:rsidR="000F00D1" w:rsidRDefault="00000000">
            <w:pPr>
              <w:pStyle w:val="a6"/>
              <w:snapToGrid w:val="0"/>
              <w:jc w:val="center"/>
              <w:rPr>
                <w:rFonts w:hAnsi="宋体"/>
                <w:sz w:val="18"/>
                <w:szCs w:val="18"/>
              </w:rPr>
            </w:pPr>
            <w:r>
              <w:rPr>
                <w:rFonts w:hAnsi="宋体"/>
                <w:sz w:val="18"/>
                <w:szCs w:val="18"/>
              </w:rPr>
              <w:t>FG_CL_002</w:t>
            </w:r>
          </w:p>
        </w:tc>
        <w:tc>
          <w:tcPr>
            <w:tcW w:w="2268" w:type="dxa"/>
            <w:tcBorders>
              <w:top w:val="nil"/>
              <w:left w:val="nil"/>
              <w:bottom w:val="single" w:sz="12" w:space="0" w:color="auto"/>
            </w:tcBorders>
            <w:vAlign w:val="center"/>
          </w:tcPr>
          <w:p w14:paraId="1D3989D2" w14:textId="77777777" w:rsidR="000F00D1" w:rsidRDefault="00000000">
            <w:pPr>
              <w:pStyle w:val="a6"/>
              <w:snapToGrid w:val="0"/>
              <w:ind w:left="17" w:hanging="17"/>
              <w:jc w:val="left"/>
              <w:rPr>
                <w:rFonts w:hAnsi="宋体"/>
                <w:sz w:val="18"/>
                <w:szCs w:val="18"/>
              </w:rPr>
            </w:pPr>
            <w:r>
              <w:rPr>
                <w:rFonts w:hAnsi="宋体" w:hint="eastAsia"/>
                <w:sz w:val="18"/>
                <w:szCs w:val="18"/>
              </w:rPr>
              <w:t>非管理员访问只有管理员有权限使用的功能的接口</w:t>
            </w:r>
          </w:p>
        </w:tc>
        <w:tc>
          <w:tcPr>
            <w:tcW w:w="1595" w:type="dxa"/>
            <w:tcBorders>
              <w:top w:val="nil"/>
              <w:left w:val="nil"/>
              <w:bottom w:val="single" w:sz="12" w:space="0" w:color="auto"/>
            </w:tcBorders>
            <w:vAlign w:val="center"/>
          </w:tcPr>
          <w:p w14:paraId="4368FD94" w14:textId="77777777" w:rsidR="000F00D1" w:rsidRDefault="00000000">
            <w:pPr>
              <w:pStyle w:val="a6"/>
              <w:snapToGrid w:val="0"/>
              <w:jc w:val="center"/>
              <w:rPr>
                <w:rFonts w:hAnsi="宋体"/>
                <w:sz w:val="18"/>
                <w:szCs w:val="18"/>
              </w:rPr>
            </w:pPr>
            <w:r>
              <w:rPr>
                <w:rFonts w:hAnsi="宋体"/>
                <w:sz w:val="18"/>
                <w:szCs w:val="18"/>
              </w:rPr>
              <w:t>50</w:t>
            </w:r>
          </w:p>
        </w:tc>
        <w:tc>
          <w:tcPr>
            <w:tcW w:w="1843" w:type="dxa"/>
            <w:tcBorders>
              <w:top w:val="nil"/>
              <w:left w:val="nil"/>
              <w:bottom w:val="single" w:sz="12" w:space="0" w:color="auto"/>
            </w:tcBorders>
            <w:vAlign w:val="center"/>
          </w:tcPr>
          <w:p w14:paraId="2DD4EAC3" w14:textId="77777777" w:rsidR="000F00D1" w:rsidRDefault="00000000">
            <w:pPr>
              <w:pStyle w:val="a6"/>
              <w:snapToGrid w:val="0"/>
              <w:jc w:val="center"/>
              <w:rPr>
                <w:rFonts w:hAnsi="宋体"/>
                <w:sz w:val="18"/>
                <w:szCs w:val="18"/>
              </w:rPr>
            </w:pPr>
            <w:r>
              <w:rPr>
                <w:rFonts w:hAnsi="宋体" w:hint="eastAsia"/>
                <w:sz w:val="18"/>
                <w:szCs w:val="18"/>
              </w:rPr>
              <w:t>提示无权限</w:t>
            </w:r>
          </w:p>
        </w:tc>
        <w:tc>
          <w:tcPr>
            <w:tcW w:w="1559" w:type="dxa"/>
            <w:tcBorders>
              <w:top w:val="nil"/>
              <w:left w:val="nil"/>
              <w:bottom w:val="single" w:sz="12" w:space="0" w:color="auto"/>
            </w:tcBorders>
            <w:vAlign w:val="center"/>
          </w:tcPr>
          <w:p w14:paraId="5C3F0611" w14:textId="77777777" w:rsidR="000F00D1" w:rsidRDefault="00000000">
            <w:pPr>
              <w:pStyle w:val="a6"/>
              <w:snapToGrid w:val="0"/>
              <w:jc w:val="center"/>
              <w:rPr>
                <w:rFonts w:hAnsi="宋体"/>
                <w:sz w:val="18"/>
                <w:szCs w:val="18"/>
              </w:rPr>
            </w:pPr>
            <w:r>
              <w:rPr>
                <w:rFonts w:hAnsi="宋体" w:hint="eastAsia"/>
                <w:sz w:val="18"/>
                <w:szCs w:val="18"/>
              </w:rPr>
              <w:t>通过</w:t>
            </w:r>
          </w:p>
        </w:tc>
      </w:tr>
    </w:tbl>
    <w:p w14:paraId="29CF96D0" w14:textId="77777777" w:rsidR="000F00D1" w:rsidRDefault="000F00D1">
      <w:pPr>
        <w:ind w:firstLineChars="200" w:firstLine="480"/>
      </w:pPr>
    </w:p>
    <w:p w14:paraId="1BD97B9D" w14:textId="77777777" w:rsidR="000F00D1" w:rsidRDefault="00000000">
      <w:r>
        <w:rPr>
          <w:rFonts w:hint="eastAsia"/>
        </w:rPr>
        <w:t>（</w:t>
      </w:r>
      <w:r>
        <w:rPr>
          <w:rFonts w:hint="eastAsia"/>
        </w:rPr>
        <w:t>2</w:t>
      </w:r>
      <w:r>
        <w:rPr>
          <w:rFonts w:hint="eastAsia"/>
        </w:rPr>
        <w:t>）</w:t>
      </w:r>
      <w:r>
        <w:rPr>
          <w:rFonts w:hint="eastAsia"/>
        </w:rPr>
        <w:t>S</w:t>
      </w:r>
      <w:r>
        <w:t>QL</w:t>
      </w:r>
      <w:r>
        <w:rPr>
          <w:rFonts w:hint="eastAsia"/>
        </w:rPr>
        <w:t>注入测试</w:t>
      </w:r>
    </w:p>
    <w:p w14:paraId="0167E58B" w14:textId="77777777" w:rsidR="000F00D1" w:rsidRDefault="00000000">
      <w:pPr>
        <w:ind w:firstLineChars="200" w:firstLine="480"/>
      </w:pPr>
      <w:r>
        <w:rPr>
          <w:rFonts w:hint="eastAsia"/>
        </w:rPr>
        <w:t>The Mole</w:t>
      </w:r>
      <w:r>
        <w:rPr>
          <w:rFonts w:hint="eastAsia"/>
        </w:rPr>
        <w:t>是一款开源的自动化</w:t>
      </w:r>
      <w:r>
        <w:rPr>
          <w:rFonts w:hint="eastAsia"/>
        </w:rPr>
        <w:t>SQL</w:t>
      </w:r>
      <w:r>
        <w:rPr>
          <w:rFonts w:hint="eastAsia"/>
        </w:rPr>
        <w:t>注入漏洞利用工具，本项目使用</w:t>
      </w:r>
      <w:r>
        <w:rPr>
          <w:rFonts w:hint="eastAsia"/>
        </w:rPr>
        <w:t>The Mole</w:t>
      </w:r>
      <w:r>
        <w:rPr>
          <w:rFonts w:hint="eastAsia"/>
        </w:rPr>
        <w:t>作为</w:t>
      </w:r>
      <w:r>
        <w:rPr>
          <w:rFonts w:hint="eastAsia"/>
        </w:rPr>
        <w:t>SQL</w:t>
      </w:r>
      <w:r>
        <w:rPr>
          <w:rFonts w:hint="eastAsia"/>
        </w:rPr>
        <w:t>注入扫描工具对系统中所有对外暴露的接口进行了</w:t>
      </w:r>
      <w:r>
        <w:rPr>
          <w:rFonts w:hint="eastAsia"/>
        </w:rPr>
        <w:t>SQL</w:t>
      </w:r>
      <w:r>
        <w:rPr>
          <w:rFonts w:hint="eastAsia"/>
        </w:rPr>
        <w:t>注入扫描，未发现可以利用的</w:t>
      </w:r>
      <w:r>
        <w:rPr>
          <w:rFonts w:hint="eastAsia"/>
        </w:rPr>
        <w:t>SQL</w:t>
      </w:r>
      <w:r>
        <w:rPr>
          <w:rFonts w:hint="eastAsia"/>
        </w:rPr>
        <w:t>注入漏洞，因此认为测试结果满足业务需求。</w:t>
      </w:r>
    </w:p>
    <w:p w14:paraId="09DDBF1F" w14:textId="77777777" w:rsidR="000F00D1" w:rsidRDefault="00000000">
      <w:pPr>
        <w:pStyle w:val="2"/>
      </w:pPr>
      <w:bookmarkStart w:id="89" w:name="_Toc121087825"/>
      <w:r>
        <w:rPr>
          <w:rFonts w:hint="eastAsia"/>
        </w:rPr>
        <w:t>本章小结</w:t>
      </w:r>
      <w:bookmarkEnd w:id="89"/>
    </w:p>
    <w:p w14:paraId="1AF9AF87" w14:textId="2F07CC8E" w:rsidR="000F00D1" w:rsidRDefault="00000000">
      <w:pPr>
        <w:ind w:firstLineChars="200" w:firstLine="480"/>
      </w:pPr>
      <w:r>
        <w:rPr>
          <w:rFonts w:hint="eastAsia"/>
        </w:rPr>
        <w:t>本章对本项目的功能性测试与非功能性测试的测试方案进行了描述，展示了各项测试的结果，测试范围包含系统的核心功能航班延误预测。针对各项测试的结果，分析得出了航班延误预测系统能够满足功能性需求与非功能性需求的结论。</w:t>
      </w:r>
    </w:p>
    <w:p w14:paraId="77CF93E9" w14:textId="77777777" w:rsidR="000F00D1" w:rsidRDefault="00000000">
      <w:pPr>
        <w:pStyle w:val="1"/>
      </w:pPr>
      <w:bookmarkStart w:id="90" w:name="_Toc121087826"/>
      <w:r>
        <w:rPr>
          <w:rFonts w:hint="eastAsia"/>
        </w:rPr>
        <w:t>总结与展望</w:t>
      </w:r>
      <w:bookmarkEnd w:id="90"/>
    </w:p>
    <w:p w14:paraId="716A4D3C" w14:textId="77777777" w:rsidR="000F00D1" w:rsidRDefault="00000000">
      <w:pPr>
        <w:ind w:firstLineChars="200" w:firstLine="480"/>
      </w:pPr>
      <w:r>
        <w:rPr>
          <w:rFonts w:hint="eastAsia"/>
        </w:rPr>
        <w:t>本章将对项目的整体工作进行总结和梳理，并分析项目设计的不足之处，提出能够进一步探索和改进的方向。</w:t>
      </w:r>
    </w:p>
    <w:p w14:paraId="1621FB7F" w14:textId="77777777" w:rsidR="000F00D1" w:rsidRDefault="00000000">
      <w:pPr>
        <w:pStyle w:val="2"/>
      </w:pPr>
      <w:bookmarkStart w:id="91" w:name="_Toc121087827"/>
      <w:r>
        <w:rPr>
          <w:rFonts w:hint="eastAsia"/>
        </w:rPr>
        <w:t>总结</w:t>
      </w:r>
      <w:bookmarkEnd w:id="91"/>
    </w:p>
    <w:p w14:paraId="338FA52C" w14:textId="02AF560A" w:rsidR="00B935AF" w:rsidRDefault="00B935AF" w:rsidP="00B935AF">
      <w:pPr>
        <w:ind w:firstLineChars="200" w:firstLine="480"/>
      </w:pPr>
      <w:r>
        <w:rPr>
          <w:rFonts w:hint="eastAsia"/>
        </w:rPr>
        <w:t>航班延误会阻碍机场正常的秩序与航空系统的调度，影响旅客的出行体验，在大规模延误时甚至会造成秩序紊乱，危害社会安全。航班延误预测系统的开发可以帮助航空公司即时调整航班调度，进行航空资源的合理分配；普通乘客也可借助航班延误预测系统对自己的行程计划进行调整，尽可能地减少飞机航班延迟造成的不良影响。本文在写作过程中分别从项目的背景和意义、相关理论与关键技术、需求分析、算法的设计实现、</w:t>
      </w:r>
      <w:r>
        <w:rPr>
          <w:rFonts w:hint="eastAsia"/>
        </w:rPr>
        <w:lastRenderedPageBreak/>
        <w:t>系统的概要设计、系统的详细设计与实现、系统测试七个部分进行了详细阐述。</w:t>
      </w:r>
    </w:p>
    <w:p w14:paraId="28C0629A" w14:textId="1B8465F2" w:rsidR="00B935AF" w:rsidRDefault="00B935AF" w:rsidP="00B935AF">
      <w:pPr>
        <w:ind w:firstLineChars="200" w:firstLine="480"/>
      </w:pPr>
      <w:r>
        <w:rPr>
          <w:rFonts w:hint="eastAsia"/>
        </w:rPr>
        <w:t>在项目的背景与意义部分，对论文所述项目的产生的背景和意义进行了阐述，介绍了国内外相关项目和研究的现状，并介绍了项目的主要内容。</w:t>
      </w:r>
    </w:p>
    <w:p w14:paraId="77936AB6" w14:textId="4147C41E" w:rsidR="00B935AF" w:rsidRDefault="00B935AF" w:rsidP="00B935AF">
      <w:pPr>
        <w:ind w:firstLineChars="200" w:firstLine="480"/>
      </w:pPr>
      <w:r>
        <w:rPr>
          <w:rFonts w:hint="eastAsia"/>
        </w:rPr>
        <w:t>在相关理论与关键技术部分对本项目所使用到的技术进行了介绍，包括</w:t>
      </w:r>
      <w:r>
        <w:rPr>
          <w:rFonts w:hint="eastAsia"/>
        </w:rPr>
        <w:t>Flask</w:t>
      </w:r>
      <w:r>
        <w:rPr>
          <w:rFonts w:hint="eastAsia"/>
        </w:rPr>
        <w:t>后端框架、</w:t>
      </w:r>
      <w:r>
        <w:rPr>
          <w:rFonts w:hint="eastAsia"/>
        </w:rPr>
        <w:t>Vue</w:t>
      </w:r>
      <w:r>
        <w:rPr>
          <w:rFonts w:hint="eastAsia"/>
        </w:rPr>
        <w:t>前端框架、</w:t>
      </w:r>
      <w:r>
        <w:rPr>
          <w:rFonts w:hint="eastAsia"/>
        </w:rPr>
        <w:t>AXIOS</w:t>
      </w:r>
      <w:r>
        <w:rPr>
          <w:rFonts w:hint="eastAsia"/>
        </w:rPr>
        <w:t>前后端交互、云端数据库、随机森林、</w:t>
      </w:r>
      <w:r>
        <w:rPr>
          <w:rFonts w:hint="eastAsia"/>
        </w:rPr>
        <w:t>XGBoost</w:t>
      </w:r>
      <w:r>
        <w:rPr>
          <w:rFonts w:hint="eastAsia"/>
        </w:rPr>
        <w:t>等技术，为后文阐述做好基础。</w:t>
      </w:r>
    </w:p>
    <w:p w14:paraId="6D71ADDE" w14:textId="793B7D26" w:rsidR="00B935AF" w:rsidRDefault="00B935AF" w:rsidP="00B935AF">
      <w:pPr>
        <w:ind w:firstLineChars="200" w:firstLine="480"/>
      </w:pPr>
      <w:r>
        <w:rPr>
          <w:rFonts w:hint="eastAsia"/>
        </w:rPr>
        <w:t>在需求分析部分，结合系统模块图展示了功能性需求，并介绍了系统的三个主要功能：用户登录注册功能，气象预测功能，航班延误预测功能。结合项目的实际需求，分析了系统的性能需求。</w:t>
      </w:r>
    </w:p>
    <w:p w14:paraId="3D281143" w14:textId="7A3D1B3B" w:rsidR="00B935AF" w:rsidRDefault="00B935AF" w:rsidP="00B935AF">
      <w:pPr>
        <w:ind w:firstLineChars="200" w:firstLine="480"/>
      </w:pPr>
      <w:r>
        <w:rPr>
          <w:rFonts w:hint="eastAsia"/>
        </w:rPr>
        <w:t>在算法的设计实现部分，介绍了数据获取、数据处理、数据分析的方法，并着重介绍了使用</w:t>
      </w:r>
      <w:r>
        <w:rPr>
          <w:rFonts w:hint="eastAsia"/>
        </w:rPr>
        <w:t>XGboost</w:t>
      </w:r>
      <w:r>
        <w:rPr>
          <w:rFonts w:hint="eastAsia"/>
        </w:rPr>
        <w:t>实现航班延误的预测的详细实现过程。</w:t>
      </w:r>
    </w:p>
    <w:p w14:paraId="452B1BAB" w14:textId="681638EE" w:rsidR="00B935AF" w:rsidRDefault="00B935AF" w:rsidP="00B935AF">
      <w:pPr>
        <w:ind w:firstLineChars="200" w:firstLine="480"/>
      </w:pPr>
      <w:r>
        <w:rPr>
          <w:rFonts w:hint="eastAsia"/>
        </w:rPr>
        <w:t>在系统的概要设计部分，结合功能模块架构图和数据库概要模型以及表结构明确了各个子系统的功能，并设计了数据库的结构，为后续进行详细设计打下基础。</w:t>
      </w:r>
    </w:p>
    <w:p w14:paraId="21D15148" w14:textId="154A8D2A" w:rsidR="00B935AF" w:rsidRDefault="00B935AF" w:rsidP="00B935AF">
      <w:pPr>
        <w:ind w:firstLineChars="200" w:firstLine="480"/>
      </w:pPr>
      <w:r>
        <w:rPr>
          <w:rFonts w:hint="eastAsia"/>
        </w:rPr>
        <w:t>在系统的详细设计与实现部分，基于系统的概要设计，通过使用流程图、时序图对系统的各个模块以及各项功能进行详细设计，并展示了系统的界面设计。</w:t>
      </w:r>
    </w:p>
    <w:p w14:paraId="30BA04FD" w14:textId="3792F6E6" w:rsidR="00B935AF" w:rsidRDefault="00B935AF" w:rsidP="00B935AF">
      <w:pPr>
        <w:ind w:firstLineChars="200" w:firstLine="480"/>
      </w:pPr>
      <w:r>
        <w:rPr>
          <w:rFonts w:hint="eastAsia"/>
        </w:rPr>
        <w:t>在系统测试部分，基于系统的功能性需求和非功能性需求设计了测试方案对系统进行集成测试，并验证了本系统满足在需求分析阶段所提出的各项功能性需求和非功能性需求。</w:t>
      </w:r>
    </w:p>
    <w:p w14:paraId="6B5E2D2F" w14:textId="13560941" w:rsidR="000F00D1" w:rsidRDefault="00000000">
      <w:pPr>
        <w:ind w:firstLineChars="200" w:firstLine="480"/>
      </w:pPr>
      <w:r>
        <w:rPr>
          <w:rFonts w:hint="eastAsia"/>
        </w:rPr>
        <w:t>。</w:t>
      </w:r>
    </w:p>
    <w:p w14:paraId="16F844A9" w14:textId="77777777" w:rsidR="000F00D1" w:rsidRDefault="00000000">
      <w:pPr>
        <w:pStyle w:val="2"/>
      </w:pPr>
      <w:bookmarkStart w:id="92" w:name="_Toc121087828"/>
      <w:r>
        <w:rPr>
          <w:rFonts w:hint="eastAsia"/>
        </w:rPr>
        <w:t>展望</w:t>
      </w:r>
      <w:bookmarkEnd w:id="92"/>
    </w:p>
    <w:p w14:paraId="1A1F2910" w14:textId="1DE2AC5C" w:rsidR="00B935AF" w:rsidRDefault="00B935AF" w:rsidP="00B935AF">
      <w:pPr>
        <w:ind w:firstLineChars="200" w:firstLine="480"/>
      </w:pPr>
      <w:r>
        <w:rPr>
          <w:rFonts w:hint="eastAsia"/>
        </w:rPr>
        <w:t>本项目在整个开发过程中的一些环节仍然能进行进一步的探索与改进。</w:t>
      </w:r>
    </w:p>
    <w:p w14:paraId="38771751" w14:textId="77777777" w:rsidR="00B935AF" w:rsidRDefault="00B935AF" w:rsidP="00B935AF">
      <w:pPr>
        <w:ind w:firstLineChars="200" w:firstLine="480"/>
      </w:pPr>
      <w:r>
        <w:rPr>
          <w:rFonts w:hint="eastAsia"/>
        </w:rPr>
        <w:t>（</w:t>
      </w:r>
      <w:r>
        <w:rPr>
          <w:rFonts w:hint="eastAsia"/>
        </w:rPr>
        <w:t>1</w:t>
      </w:r>
      <w:r>
        <w:rPr>
          <w:rFonts w:hint="eastAsia"/>
        </w:rPr>
        <w:t>）对于用户对预测时间的选取</w:t>
      </w:r>
    </w:p>
    <w:p w14:paraId="4BC6435C" w14:textId="77777777" w:rsidR="00B935AF" w:rsidRDefault="00B935AF" w:rsidP="00B935AF">
      <w:pPr>
        <w:ind w:firstLineChars="200" w:firstLine="480"/>
      </w:pPr>
      <w:r>
        <w:rPr>
          <w:rFonts w:hint="eastAsia"/>
        </w:rPr>
        <w:t>在系统设计阶段，我们根据获取的数据集特性将用户可选取的预测时间限定为小时和分钟，预测结果为未来七天内相应时间对应出发地和目的地的航班的延误概率。然而这可能并不符合部分用户的使用场景，一些用户可能对航班出发的日期有较大的要求而对出发时间并无特别要求，只能选取出发的具体时间而不能选取日期不仅不方便这类用户的使用，也对服务器的计算资源造成了浪费。在未来的开发中，可以针对用户可选取的预测时间方面进行改进和优化，让用户能自由地选择只输入日期、只输入具体时间或时间段，或日期与具体时间一并输入。</w:t>
      </w:r>
    </w:p>
    <w:p w14:paraId="1012FE76" w14:textId="77777777" w:rsidR="00B935AF" w:rsidRDefault="00B935AF" w:rsidP="00B935AF">
      <w:pPr>
        <w:ind w:firstLineChars="200" w:firstLine="480"/>
      </w:pPr>
      <w:r>
        <w:rPr>
          <w:rFonts w:hint="eastAsia"/>
        </w:rPr>
        <w:t>（</w:t>
      </w:r>
      <w:r>
        <w:rPr>
          <w:rFonts w:hint="eastAsia"/>
        </w:rPr>
        <w:t>2</w:t>
      </w:r>
      <w:r>
        <w:rPr>
          <w:rFonts w:hint="eastAsia"/>
        </w:rPr>
        <w:t>）对于预测结果的可信度</w:t>
      </w:r>
    </w:p>
    <w:p w14:paraId="0B9A677E" w14:textId="43B8A6C5" w:rsidR="00B935AF" w:rsidRDefault="00B935AF" w:rsidP="00B935AF">
      <w:pPr>
        <w:ind w:firstLineChars="200" w:firstLine="480"/>
      </w:pPr>
      <w:r>
        <w:rPr>
          <w:rFonts w:hint="eastAsia"/>
        </w:rPr>
        <w:t>目前航班延误预测系统的预测结果只输出了各种延误情况出现的概率，并没有对这些概率的正确性进行说明。由于天气情况的多变性和难以预测性，预测时间距当前时间越长，预测的准确性往往越低；针对不同天气情况，即使均为预测</w:t>
      </w:r>
      <w:r>
        <w:rPr>
          <w:rFonts w:hint="eastAsia"/>
        </w:rPr>
        <w:t>1</w:t>
      </w:r>
      <w:r>
        <w:rPr>
          <w:rFonts w:hint="eastAsia"/>
        </w:rPr>
        <w:t>天后的航班延误情况，其预测准确性也不尽相同。为给用户提供更为真实可靠的参考数据，在未来的开发中可以在预测模块中增加对预测结果准确性或可行度的考量。</w:t>
      </w:r>
    </w:p>
    <w:p w14:paraId="12950DD9" w14:textId="7B4101CA" w:rsidR="00B935AF" w:rsidRDefault="00B935AF">
      <w:pPr>
        <w:ind w:firstLineChars="200" w:firstLine="480"/>
      </w:pPr>
    </w:p>
    <w:p w14:paraId="2CCD05A2" w14:textId="77777777" w:rsidR="000F00D1" w:rsidRDefault="00000000">
      <w:pPr>
        <w:pStyle w:val="3"/>
      </w:pPr>
      <w:bookmarkStart w:id="93" w:name="_Toc121087829"/>
      <w:r>
        <w:rPr>
          <w:rFonts w:hint="eastAsia"/>
        </w:rPr>
        <w:t>8</w:t>
      </w:r>
      <w:r>
        <w:t>.2.1</w:t>
      </w:r>
      <w:r>
        <w:rPr>
          <w:rFonts w:hint="eastAsia"/>
        </w:rPr>
        <w:t>对于用户对预测时间的选取</w:t>
      </w:r>
      <w:bookmarkEnd w:id="93"/>
    </w:p>
    <w:p w14:paraId="505DDD4F" w14:textId="77777777" w:rsidR="000F00D1" w:rsidRDefault="00000000">
      <w:pPr>
        <w:ind w:firstLineChars="200" w:firstLine="480"/>
      </w:pPr>
      <w:r>
        <w:rPr>
          <w:rFonts w:hint="eastAsia"/>
        </w:rPr>
        <w:t>在系统设计阶段，我们根据获取的数据集特性将用户可选取的预测时间限定为小时</w:t>
      </w:r>
      <w:r>
        <w:rPr>
          <w:rFonts w:hint="eastAsia"/>
        </w:rPr>
        <w:lastRenderedPageBreak/>
        <w:t>和分钟，预测结果为未来七天内相应时间对应出发地和目的地的航班的延误概率。然而这可能并不符合部分用户的使用场景，一些用户可能对航班出发的日期有较大的要求而对出发时间并无特别要求，只能选取出发的具体时间而不能选取日期不仅不方便这类用户的使用，也对服务器的计算资源造成了浪费。在未来的开发中，可以针对用户可选取的预测时间方面进行改进和优化，让用户能自由地选择只输入日期、只输入具体时间或时间段，或日期与具体时间一并输入。</w:t>
      </w:r>
    </w:p>
    <w:p w14:paraId="3C000826" w14:textId="77777777" w:rsidR="000F00D1" w:rsidRDefault="00000000">
      <w:pPr>
        <w:pStyle w:val="3"/>
      </w:pPr>
      <w:bookmarkStart w:id="94" w:name="_Toc121087830"/>
      <w:r>
        <w:rPr>
          <w:rFonts w:hint="eastAsia"/>
        </w:rPr>
        <w:t>8</w:t>
      </w:r>
      <w:r>
        <w:t>.2.2</w:t>
      </w:r>
      <w:r>
        <w:rPr>
          <w:rFonts w:hint="eastAsia"/>
        </w:rPr>
        <w:t>对于预测结果的可信度</w:t>
      </w:r>
      <w:bookmarkEnd w:id="94"/>
    </w:p>
    <w:p w14:paraId="68457B95" w14:textId="77777777" w:rsidR="000F00D1" w:rsidRDefault="00000000">
      <w:pPr>
        <w:ind w:firstLineChars="200" w:firstLine="480"/>
        <w:sectPr w:rsidR="000F00D1">
          <w:headerReference w:type="default" r:id="rId54"/>
          <w:pgSz w:w="11907" w:h="16839"/>
          <w:pgMar w:top="1701" w:right="1418" w:bottom="1418" w:left="1418" w:header="851" w:footer="992" w:gutter="0"/>
          <w:cols w:space="425"/>
          <w:docGrid w:type="lines" w:linePitch="312"/>
        </w:sectPr>
      </w:pPr>
      <w:r>
        <w:rPr>
          <w:rFonts w:hint="eastAsia"/>
        </w:rPr>
        <w:t>目前航班延误预测系统的预测结果只输出了各种延误情况出现的概率，并没有对这些概率的正确性进行说明。由于天气情况的多变性和难以预测性，预测时间距当前时间越长，预测的准确性往往越低；针对不同天气情况，即使均为预测</w:t>
      </w:r>
      <w:r>
        <w:rPr>
          <w:rFonts w:hint="eastAsia"/>
        </w:rPr>
        <w:t>1</w:t>
      </w:r>
      <w:r>
        <w:rPr>
          <w:rFonts w:hint="eastAsia"/>
        </w:rPr>
        <w:t>天后的航班延误情况，其预测准确性也不尽相同。为给用户提供更为真实可靠的参考数据，在未来的开发中可以在预测模块中增加对预测结果准确性或可行度的考量。</w:t>
      </w:r>
    </w:p>
    <w:p w14:paraId="4CA304E7" w14:textId="77777777" w:rsidR="000F00D1" w:rsidRDefault="00000000">
      <w:pPr>
        <w:pStyle w:val="af7"/>
        <w:spacing w:after="480"/>
        <w:outlineLvl w:val="0"/>
        <w:rPr>
          <w:sz w:val="36"/>
          <w:szCs w:val="36"/>
        </w:rPr>
      </w:pPr>
      <w:bookmarkStart w:id="95" w:name="_Toc145592725"/>
      <w:bookmarkStart w:id="96" w:name="_Toc121087831"/>
      <w:r>
        <w:rPr>
          <w:rFonts w:hint="eastAsia"/>
          <w:sz w:val="36"/>
          <w:szCs w:val="36"/>
        </w:rPr>
        <w:lastRenderedPageBreak/>
        <w:t>参考文献</w:t>
      </w:r>
      <w:bookmarkEnd w:id="95"/>
      <w:bookmarkEnd w:id="96"/>
    </w:p>
    <w:p w14:paraId="7963D96F" w14:textId="6C57D0C6" w:rsidR="00B43826" w:rsidRPr="008717CC" w:rsidRDefault="00000000" w:rsidP="008717CC">
      <w:pPr>
        <w:pStyle w:val="af9"/>
        <w:ind w:firstLine="480"/>
        <w:rPr>
          <w:rFonts w:ascii="宋体" w:hAnsi="宋体"/>
          <w:sz w:val="21"/>
          <w:szCs w:val="21"/>
        </w:rPr>
      </w:pPr>
      <w:r>
        <w:fldChar w:fldCharType="begin"/>
      </w:r>
      <w:r>
        <w:instrText xml:space="preserve"> MACROBUTTON  AcceptAllChangesInDoc </w:instrText>
      </w:r>
      <w:r>
        <w:fldChar w:fldCharType="end"/>
      </w:r>
      <w:r w:rsidR="00B43826" w:rsidRPr="008717CC">
        <w:rPr>
          <w:rFonts w:ascii="宋体" w:hAnsi="宋体" w:hint="eastAsia"/>
          <w:sz w:val="21"/>
          <w:szCs w:val="21"/>
        </w:rPr>
        <w:t>[1]张文尝,王姣娥.改革开放以来中国交通运输布局的重大变化[</w:t>
      </w:r>
      <w:r w:rsidR="00B43826" w:rsidRPr="008717CC">
        <w:rPr>
          <w:sz w:val="21"/>
          <w:szCs w:val="21"/>
        </w:rPr>
        <w:t>J</w:t>
      </w:r>
      <w:r w:rsidR="00B43826" w:rsidRPr="008717CC">
        <w:rPr>
          <w:rFonts w:ascii="宋体" w:hAnsi="宋体" w:hint="eastAsia"/>
          <w:sz w:val="21"/>
          <w:szCs w:val="21"/>
        </w:rPr>
        <w:t>]. 经济地理, 2008(05): 705-710.</w:t>
      </w:r>
    </w:p>
    <w:p w14:paraId="06996D0A" w14:textId="7FF1207B"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 xml:space="preserve"> [2]中国民用航空局. 2021 年民航行业发展统计公报[</w:t>
      </w:r>
      <w:r w:rsidRPr="008717CC">
        <w:rPr>
          <w:sz w:val="21"/>
          <w:szCs w:val="21"/>
        </w:rPr>
        <w:t>R</w:t>
      </w:r>
      <w:r w:rsidRPr="008717CC">
        <w:rPr>
          <w:rFonts w:ascii="宋体" w:hAnsi="宋体" w:hint="eastAsia"/>
          <w:sz w:val="21"/>
          <w:szCs w:val="21"/>
        </w:rPr>
        <w:t>].2022.</w:t>
      </w:r>
    </w:p>
    <w:p w14:paraId="46F8D9E5" w14:textId="607805E5"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 xml:space="preserve"> [3]中国民用航空局. 2019 年民航行业发展统计公报[</w:t>
      </w:r>
      <w:r w:rsidRPr="008717CC">
        <w:rPr>
          <w:sz w:val="21"/>
          <w:szCs w:val="21"/>
        </w:rPr>
        <w:t>R</w:t>
      </w:r>
      <w:r w:rsidRPr="008717CC">
        <w:rPr>
          <w:rFonts w:ascii="宋体" w:hAnsi="宋体" w:hint="eastAsia"/>
          <w:sz w:val="21"/>
          <w:szCs w:val="21"/>
        </w:rPr>
        <w:t>].2020.</w:t>
      </w:r>
    </w:p>
    <w:p w14:paraId="53CC080C" w14:textId="7786FBBA"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 xml:space="preserve"> [4]中国民用航空局. 2020 年民航行业发展统计公报[</w:t>
      </w:r>
      <w:r w:rsidRPr="008717CC">
        <w:rPr>
          <w:sz w:val="21"/>
          <w:szCs w:val="21"/>
        </w:rPr>
        <w:t>R</w:t>
      </w:r>
      <w:r w:rsidRPr="008717CC">
        <w:rPr>
          <w:rFonts w:ascii="宋体" w:hAnsi="宋体" w:hint="eastAsia"/>
          <w:sz w:val="21"/>
          <w:szCs w:val="21"/>
        </w:rPr>
        <w:t>].2021.</w:t>
      </w:r>
    </w:p>
    <w:p w14:paraId="555D96BD" w14:textId="10741119" w:rsidR="00B43826" w:rsidRPr="008717CC" w:rsidRDefault="00B43826" w:rsidP="008717CC">
      <w:pPr>
        <w:pStyle w:val="af9"/>
        <w:ind w:firstLine="420"/>
        <w:rPr>
          <w:rFonts w:ascii="宋体" w:hAnsi="宋体"/>
          <w:sz w:val="21"/>
          <w:szCs w:val="21"/>
        </w:rPr>
      </w:pPr>
      <w:r w:rsidRPr="008717CC">
        <w:rPr>
          <w:rFonts w:ascii="宋体" w:hAnsi="宋体"/>
          <w:sz w:val="21"/>
          <w:szCs w:val="21"/>
        </w:rPr>
        <w:t xml:space="preserve"> [5]</w:t>
      </w:r>
      <w:r w:rsidRPr="008717CC">
        <w:rPr>
          <w:sz w:val="21"/>
          <w:szCs w:val="21"/>
        </w:rPr>
        <w:t>INNISS T R B M O. Estimating One-Parameter Airport Arrival[J]</w:t>
      </w:r>
      <w:r w:rsidRPr="008717CC">
        <w:rPr>
          <w:rFonts w:ascii="宋体" w:hAnsi="宋体"/>
          <w:sz w:val="21"/>
          <w:szCs w:val="21"/>
        </w:rPr>
        <w:t>. 2004.</w:t>
      </w:r>
    </w:p>
    <w:p w14:paraId="026CBD76" w14:textId="4FC0AFBE" w:rsidR="00B43826" w:rsidRPr="008717CC" w:rsidRDefault="00B43826" w:rsidP="008717CC">
      <w:pPr>
        <w:pStyle w:val="af9"/>
        <w:ind w:firstLine="420"/>
        <w:rPr>
          <w:rFonts w:ascii="宋体" w:hAnsi="宋体"/>
          <w:sz w:val="21"/>
          <w:szCs w:val="21"/>
        </w:rPr>
      </w:pPr>
      <w:r w:rsidRPr="008717CC">
        <w:rPr>
          <w:rFonts w:ascii="宋体" w:hAnsi="宋体"/>
          <w:sz w:val="21"/>
          <w:szCs w:val="21"/>
        </w:rPr>
        <w:t xml:space="preserve"> [6</w:t>
      </w:r>
      <w:r w:rsidRPr="008717CC">
        <w:rPr>
          <w:sz w:val="21"/>
          <w:szCs w:val="21"/>
        </w:rPr>
        <w:t>]CHATTERJI G, SRIDHAR B. National Airspace System Delay Estimation Using Weather Weighted Traffic Counts,</w:t>
      </w:r>
      <w:r w:rsidRPr="008717CC">
        <w:rPr>
          <w:rFonts w:ascii="宋体" w:hAnsi="宋体"/>
          <w:sz w:val="21"/>
          <w:szCs w:val="21"/>
        </w:rPr>
        <w:t xml:space="preserve"> 2005.</w:t>
      </w:r>
    </w:p>
    <w:p w14:paraId="20AD0174" w14:textId="2E22E6B0"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 xml:space="preserve"> [7]杨超, 王兴隆. 基于天气特征的终端区航路状态研究[J]. 科学技术与工程, 2013,13(33): 10082-10088.</w:t>
      </w:r>
    </w:p>
    <w:p w14:paraId="281D91B7" w14:textId="0BF8BF8A"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 xml:space="preserve"> [8]王楠, 杨洪儒, 周建军, 等. 乌鲁木齐机场恶劣天气影响起飞航班延误的量化研究[</w:t>
      </w:r>
      <w:r w:rsidRPr="008717CC">
        <w:rPr>
          <w:sz w:val="21"/>
          <w:szCs w:val="21"/>
        </w:rPr>
        <w:t>J</w:t>
      </w:r>
      <w:r w:rsidRPr="008717CC">
        <w:rPr>
          <w:rFonts w:ascii="宋体" w:hAnsi="宋体" w:hint="eastAsia"/>
          <w:sz w:val="21"/>
          <w:szCs w:val="21"/>
        </w:rPr>
        <w:t>]. 干旱气象, 2018,36(04): 684-693.</w:t>
      </w:r>
    </w:p>
    <w:p w14:paraId="116BEA68" w14:textId="60D8BD30"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 xml:space="preserve"> [9]尉炜, 邵荃, 向红奕, 等. 基于复杂网络的恶劣天气对航班延误影响的研究[J]. 航空计算技术, 2018,48(02): 48-51.</w:t>
      </w:r>
    </w:p>
    <w:p w14:paraId="740C51D9" w14:textId="75DED325"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[10]刘彤丹. 基于机场天气系统的航班延误网络研究[D]. 南京航空航天大学, 2020.</w:t>
      </w:r>
    </w:p>
    <w:p w14:paraId="17ACE945" w14:textId="54791375" w:rsidR="00B43826" w:rsidRPr="008717CC" w:rsidRDefault="00B43826" w:rsidP="008717CC">
      <w:pPr>
        <w:pStyle w:val="af9"/>
        <w:ind w:firstLine="420"/>
        <w:rPr>
          <w:rFonts w:ascii="宋体" w:hAnsi="宋体"/>
          <w:sz w:val="21"/>
          <w:szCs w:val="21"/>
        </w:rPr>
      </w:pPr>
      <w:r w:rsidRPr="008717CC">
        <w:rPr>
          <w:rFonts w:ascii="宋体" w:hAnsi="宋体"/>
          <w:sz w:val="21"/>
          <w:szCs w:val="21"/>
        </w:rPr>
        <w:t>[11</w:t>
      </w:r>
      <w:r w:rsidRPr="008717CC">
        <w:rPr>
          <w:sz w:val="21"/>
          <w:szCs w:val="21"/>
        </w:rPr>
        <w:t>]XU N D G L K. ESTIMATION OF DELAY PROPAGATION IN THE NATIONAL AVIATION SYSTEM USING BAYESIAN NETWORKS[J]</w:t>
      </w:r>
      <w:r w:rsidRPr="008717CC">
        <w:rPr>
          <w:rFonts w:ascii="宋体" w:hAnsi="宋体"/>
          <w:sz w:val="21"/>
          <w:szCs w:val="21"/>
        </w:rPr>
        <w:t>. 2005.</w:t>
      </w:r>
    </w:p>
    <w:p w14:paraId="5F7DC439" w14:textId="43EC631E"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[12]曹卫东. 基于改进贝叶斯网络结构学习的航班延误波及分析[D]. 天津大学, 2009.</w:t>
      </w:r>
    </w:p>
    <w:p w14:paraId="76DD9579" w14:textId="5EA35A27"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[13]刘玉洁. 基于贝叶斯网络的航班延误与波及预测[D]. 天津大学, 2009.</w:t>
      </w:r>
    </w:p>
    <w:p w14:paraId="2DBC29D6" w14:textId="3BC6655B"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[14]吴薇薇, 孟亭婷, 张皓瑜. 基于机场延误预测的航班计划优化研究[J]. 交通运输系统工程与信息, 2016,16(06): 189-195.</w:t>
      </w:r>
    </w:p>
    <w:p w14:paraId="269DB95B" w14:textId="452B3012" w:rsidR="00B43826" w:rsidRPr="008717CC" w:rsidRDefault="00B43826" w:rsidP="008717CC">
      <w:pPr>
        <w:pStyle w:val="af9"/>
        <w:ind w:firstLine="420"/>
        <w:rPr>
          <w:rFonts w:ascii="宋体" w:hAnsi="宋体"/>
          <w:sz w:val="21"/>
          <w:szCs w:val="21"/>
        </w:rPr>
      </w:pPr>
      <w:r w:rsidRPr="008717CC">
        <w:rPr>
          <w:rFonts w:ascii="宋体" w:hAnsi="宋体"/>
          <w:sz w:val="21"/>
          <w:szCs w:val="21"/>
        </w:rPr>
        <w:t>[15]</w:t>
      </w:r>
      <w:r w:rsidRPr="008717CC">
        <w:rPr>
          <w:sz w:val="21"/>
          <w:szCs w:val="21"/>
        </w:rPr>
        <w:t>XU N L K B C. Bayesian Network Analysis of Flight Delays: Transportation Research Board 86th Annual Meeting[C], Washington, DC,</w:t>
      </w:r>
      <w:r w:rsidRPr="008717CC">
        <w:rPr>
          <w:rFonts w:ascii="宋体" w:hAnsi="宋体"/>
          <w:sz w:val="21"/>
          <w:szCs w:val="21"/>
        </w:rPr>
        <w:t xml:space="preserve"> 2007.</w:t>
      </w:r>
    </w:p>
    <w:p w14:paraId="0BDC9DE5" w14:textId="24DFFE7A" w:rsidR="00B43826" w:rsidRPr="008717CC" w:rsidRDefault="00B43826" w:rsidP="008717CC">
      <w:pPr>
        <w:pStyle w:val="af9"/>
        <w:ind w:firstLine="420"/>
        <w:rPr>
          <w:rFonts w:ascii="宋体" w:hAnsi="宋体"/>
          <w:sz w:val="21"/>
          <w:szCs w:val="21"/>
        </w:rPr>
      </w:pPr>
      <w:r w:rsidRPr="008717CC">
        <w:rPr>
          <w:rFonts w:ascii="宋体" w:hAnsi="宋体"/>
          <w:sz w:val="21"/>
          <w:szCs w:val="21"/>
        </w:rPr>
        <w:t>[16]</w:t>
      </w:r>
      <w:r w:rsidRPr="008717CC">
        <w:rPr>
          <w:sz w:val="21"/>
          <w:szCs w:val="21"/>
        </w:rPr>
        <w:t>ZONGLEI L, JIANDONG W, GUANSHENG Z. A New Method to Alarm Large Scale of Flights Delay Based on Machine Learning</w:t>
      </w:r>
      <w:r w:rsidRPr="008717CC">
        <w:rPr>
          <w:rFonts w:ascii="宋体" w:hAnsi="宋体"/>
          <w:sz w:val="21"/>
          <w:szCs w:val="21"/>
        </w:rPr>
        <w:t xml:space="preserve">: </w:t>
      </w:r>
      <w:r w:rsidRPr="008717CC">
        <w:rPr>
          <w:sz w:val="21"/>
          <w:szCs w:val="21"/>
        </w:rPr>
        <w:t>IEEE</w:t>
      </w:r>
      <w:r w:rsidRPr="008717CC">
        <w:rPr>
          <w:rFonts w:ascii="宋体" w:hAnsi="宋体"/>
          <w:sz w:val="21"/>
          <w:szCs w:val="21"/>
        </w:rPr>
        <w:t xml:space="preserve">, 2008. </w:t>
      </w:r>
    </w:p>
    <w:p w14:paraId="29A218C2" w14:textId="4032634A" w:rsidR="00B43826" w:rsidRPr="008717CC" w:rsidRDefault="00B43826" w:rsidP="008717CC">
      <w:pPr>
        <w:pStyle w:val="af9"/>
        <w:ind w:firstLine="420"/>
        <w:rPr>
          <w:rFonts w:ascii="宋体" w:hAnsi="宋体"/>
          <w:sz w:val="21"/>
          <w:szCs w:val="21"/>
        </w:rPr>
      </w:pPr>
      <w:r w:rsidRPr="008717CC">
        <w:rPr>
          <w:rFonts w:ascii="宋体" w:hAnsi="宋体"/>
          <w:sz w:val="21"/>
          <w:szCs w:val="21"/>
        </w:rPr>
        <w:t>[17</w:t>
      </w:r>
      <w:r w:rsidRPr="008717CC">
        <w:rPr>
          <w:sz w:val="21"/>
          <w:szCs w:val="21"/>
        </w:rPr>
        <w:t>]BELCASTRO L, MAROZZO F, TALIA D, et al. A Using Scalable Data Mining for Predicting Flight Delays[J]. ACM Transactions on Intelligent Systems and Technology (TIST)</w:t>
      </w:r>
      <w:r w:rsidRPr="008717CC">
        <w:rPr>
          <w:rFonts w:ascii="宋体" w:hAnsi="宋体"/>
          <w:sz w:val="21"/>
          <w:szCs w:val="21"/>
        </w:rPr>
        <w:t>, 2016.</w:t>
      </w:r>
    </w:p>
    <w:p w14:paraId="4A9C97A7" w14:textId="6817E6F8" w:rsidR="00B43826" w:rsidRPr="008717CC" w:rsidRDefault="00B43826" w:rsidP="008717CC">
      <w:pPr>
        <w:pStyle w:val="af9"/>
        <w:ind w:firstLine="420"/>
        <w:rPr>
          <w:rFonts w:ascii="宋体" w:hAnsi="宋体"/>
          <w:sz w:val="21"/>
          <w:szCs w:val="21"/>
        </w:rPr>
      </w:pPr>
      <w:r w:rsidRPr="008717CC">
        <w:rPr>
          <w:rFonts w:ascii="宋体" w:hAnsi="宋体"/>
          <w:sz w:val="21"/>
          <w:szCs w:val="21"/>
        </w:rPr>
        <w:t>[18</w:t>
      </w:r>
      <w:r w:rsidRPr="008717CC">
        <w:rPr>
          <w:sz w:val="21"/>
          <w:szCs w:val="21"/>
        </w:rPr>
        <w:t>]MOREIRA L, DANTAS C, OLIVEIRA L, et al. On Evaluating Data Preprocessing Methods for Machine Learning Models for Flight Delays: IEEE</w:t>
      </w:r>
      <w:r w:rsidRPr="008717CC">
        <w:rPr>
          <w:rFonts w:ascii="宋体" w:hAnsi="宋体"/>
          <w:sz w:val="21"/>
          <w:szCs w:val="21"/>
        </w:rPr>
        <w:t xml:space="preserve">, 2018. </w:t>
      </w:r>
    </w:p>
    <w:p w14:paraId="7472BEF3" w14:textId="7804B72B"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[19]王慧, 李永亮, 丁辉, 等. 基于深度学习的航班延误预测方法[J]. 指挥信息系统与技术, 2020,11(05): 11-17.</w:t>
      </w:r>
    </w:p>
    <w:p w14:paraId="711475F2" w14:textId="67F3EF38" w:rsidR="00B43826" w:rsidRPr="008717CC" w:rsidRDefault="00B43826" w:rsidP="008717CC">
      <w:pPr>
        <w:pStyle w:val="af9"/>
        <w:ind w:firstLine="420"/>
        <w:rPr>
          <w:rFonts w:ascii="宋体" w:hAnsi="宋体"/>
          <w:sz w:val="21"/>
          <w:szCs w:val="21"/>
        </w:rPr>
      </w:pPr>
      <w:r w:rsidRPr="008717CC">
        <w:rPr>
          <w:rFonts w:ascii="宋体" w:hAnsi="宋体" w:hint="eastAsia"/>
          <w:sz w:val="21"/>
          <w:szCs w:val="21"/>
        </w:rPr>
        <w:t>[20]刘凡. 基于航空大数据和机器学习的航班延误预测[D]. 南京邮电大学, 2021.</w:t>
      </w:r>
    </w:p>
    <w:p w14:paraId="35F5C5EA" w14:textId="142D2844" w:rsidR="000F00D1" w:rsidRPr="008717CC" w:rsidRDefault="00B43826" w:rsidP="008717CC">
      <w:pPr>
        <w:pStyle w:val="af9"/>
        <w:ind w:firstLine="420"/>
        <w:rPr>
          <w:rFonts w:ascii="宋体" w:hAnsi="宋体"/>
          <w:sz w:val="21"/>
          <w:szCs w:val="21"/>
        </w:rPr>
      </w:pPr>
      <w:r w:rsidRPr="008717CC">
        <w:rPr>
          <w:rFonts w:ascii="宋体" w:hAnsi="宋体" w:hint="eastAsia"/>
          <w:sz w:val="21"/>
          <w:szCs w:val="21"/>
        </w:rPr>
        <w:t>[21]王芳凝. 基于多种机器学习方法的航班延误分类问题研究[D]. 吉林大学, 2021.</w:t>
      </w:r>
    </w:p>
    <w:p w14:paraId="6DE6B4EC" w14:textId="77777777" w:rsidR="000F00D1" w:rsidRPr="008717CC" w:rsidRDefault="000F00D1" w:rsidP="008717CC">
      <w:pPr>
        <w:pStyle w:val="af9"/>
        <w:spacing w:line="360" w:lineRule="exact"/>
        <w:ind w:firstLineChars="0" w:firstLine="0"/>
        <w:sectPr w:rsidR="000F00D1" w:rsidRPr="008717CC">
          <w:headerReference w:type="default" r:id="rId55"/>
          <w:pgSz w:w="11907" w:h="16839"/>
          <w:pgMar w:top="1701" w:right="1418" w:bottom="1418" w:left="1418" w:header="851" w:footer="992" w:gutter="0"/>
          <w:cols w:space="425"/>
          <w:docGrid w:type="lines" w:linePitch="312"/>
        </w:sectPr>
      </w:pPr>
    </w:p>
    <w:p w14:paraId="46B7B68C" w14:textId="77777777" w:rsidR="000F00D1" w:rsidRDefault="00000000">
      <w:pPr>
        <w:pStyle w:val="af7"/>
        <w:spacing w:after="480"/>
        <w:outlineLvl w:val="0"/>
        <w:rPr>
          <w:sz w:val="36"/>
          <w:szCs w:val="36"/>
        </w:rPr>
      </w:pPr>
      <w:bookmarkStart w:id="97" w:name="_Toc121087832"/>
      <w:r>
        <w:rPr>
          <w:rFonts w:hint="eastAsia"/>
          <w:sz w:val="36"/>
          <w:szCs w:val="36"/>
        </w:rPr>
        <w:lastRenderedPageBreak/>
        <w:t>致</w:t>
      </w:r>
      <w:r>
        <w:rPr>
          <w:rFonts w:hint="eastAsia"/>
          <w:sz w:val="36"/>
          <w:szCs w:val="36"/>
        </w:rPr>
        <w:t xml:space="preserve">    </w:t>
      </w:r>
      <w:r>
        <w:rPr>
          <w:rFonts w:hint="eastAsia"/>
          <w:sz w:val="36"/>
          <w:szCs w:val="36"/>
        </w:rPr>
        <w:t>谢</w:t>
      </w:r>
      <w:bookmarkEnd w:id="97"/>
    </w:p>
    <w:p w14:paraId="6E8E02CC" w14:textId="630FB53D" w:rsidR="000F00D1" w:rsidRDefault="00E96945">
      <w:pPr>
        <w:pStyle w:val="af9"/>
        <w:spacing w:line="360" w:lineRule="exact"/>
        <w:ind w:firstLine="480"/>
      </w:pPr>
      <w:r>
        <w:t>这次的论文由陈杰、解世超、何毅、江桀、韩熔五位同学合力完成，完成过程不易，也产生了诸多分歧，所幸最后能以一篇完整的学位论文结束整个论文写作</w:t>
      </w:r>
      <w:r w:rsidR="00212083">
        <w:rPr>
          <w:rFonts w:hint="eastAsia"/>
        </w:rPr>
        <w:t>。感谢大家</w:t>
      </w:r>
      <w:r>
        <w:t>三个月来的通力合作与付出，也感谢大家能够互相体谅相互帮助，撰写过程</w:t>
      </w:r>
      <w:r w:rsidR="00212083">
        <w:rPr>
          <w:rFonts w:hint="eastAsia"/>
        </w:rPr>
        <w:t>并不一帆风顺，如果没有每个人的付出与胸怀，是无法完成体量如此巨大的任务的，再次感谢每一位撰写此论文的成员。</w:t>
      </w:r>
    </w:p>
    <w:p w14:paraId="6CA8C43E" w14:textId="5C6730F9" w:rsidR="00212083" w:rsidRDefault="00212083">
      <w:pPr>
        <w:pStyle w:val="af9"/>
        <w:spacing w:line="360" w:lineRule="exact"/>
        <w:ind w:firstLine="480"/>
      </w:pPr>
      <w:r>
        <w:rPr>
          <w:rFonts w:hint="eastAsia"/>
        </w:rPr>
        <w:t>此外，要向给我们提供帮助了的诸多同学，包括各自的室友在此过程中的体谅与包容。还要感谢提供给我们工程原型的小组，感谢他们的无私慷慨。</w:t>
      </w:r>
    </w:p>
    <w:p w14:paraId="7DCE9772" w14:textId="0B824F61" w:rsidR="00212083" w:rsidRDefault="00212083">
      <w:pPr>
        <w:pStyle w:val="af9"/>
        <w:spacing w:line="360" w:lineRule="exact"/>
        <w:ind w:firstLine="480"/>
      </w:pPr>
      <w:r>
        <w:rPr>
          <w:rFonts w:hint="eastAsia"/>
        </w:rPr>
        <w:t>最后感谢此次科技论文写作的老师：苏景昕老师，论文写作过程中多次提供帮助，能够在每一次的审阅中认真地给我们提供宝贵的建议，谢谢您三个月来的辛勤付出与劳动。</w:t>
      </w:r>
    </w:p>
    <w:p w14:paraId="212BED18" w14:textId="2F88AD4A" w:rsidR="00212083" w:rsidRDefault="00212083">
      <w:pPr>
        <w:pStyle w:val="af9"/>
        <w:spacing w:line="360" w:lineRule="exact"/>
        <w:ind w:firstLine="480"/>
      </w:pPr>
      <w:r>
        <w:rPr>
          <w:rFonts w:hint="eastAsia"/>
        </w:rPr>
        <w:t>最后，愿疫情早日过去，世界和平。</w:t>
      </w:r>
    </w:p>
    <w:p w14:paraId="590E505B" w14:textId="77777777" w:rsidR="000F00D1" w:rsidRDefault="000F00D1">
      <w:pPr>
        <w:pStyle w:val="af9"/>
        <w:spacing w:line="360" w:lineRule="exact"/>
        <w:ind w:firstLine="480"/>
      </w:pPr>
    </w:p>
    <w:p w14:paraId="152DA3D4" w14:textId="77777777" w:rsidR="000F00D1" w:rsidRDefault="000F00D1">
      <w:pPr>
        <w:pStyle w:val="af9"/>
        <w:spacing w:line="360" w:lineRule="exact"/>
        <w:ind w:firstLine="480"/>
      </w:pPr>
    </w:p>
    <w:p w14:paraId="12F2BDA8" w14:textId="77777777" w:rsidR="000F00D1" w:rsidRDefault="000F00D1" w:rsidP="00E96945">
      <w:pPr>
        <w:pStyle w:val="af9"/>
        <w:spacing w:line="360" w:lineRule="exact"/>
        <w:ind w:firstLine="480"/>
      </w:pPr>
    </w:p>
    <w:p w14:paraId="05628E02" w14:textId="77777777" w:rsidR="000F00D1" w:rsidRDefault="000F00D1">
      <w:pPr>
        <w:pStyle w:val="af9"/>
        <w:spacing w:line="360" w:lineRule="exact"/>
        <w:ind w:firstLine="480"/>
      </w:pPr>
    </w:p>
    <w:p w14:paraId="30EE8A24" w14:textId="77777777" w:rsidR="000F00D1" w:rsidRDefault="000F00D1">
      <w:pPr>
        <w:pStyle w:val="af9"/>
        <w:spacing w:line="360" w:lineRule="exact"/>
        <w:ind w:firstLine="480"/>
      </w:pPr>
    </w:p>
    <w:p w14:paraId="4A364F62" w14:textId="77777777" w:rsidR="000F00D1" w:rsidRDefault="000F00D1">
      <w:pPr>
        <w:pStyle w:val="af9"/>
        <w:spacing w:line="360" w:lineRule="exact"/>
        <w:ind w:firstLine="480"/>
      </w:pPr>
    </w:p>
    <w:p w14:paraId="2090474F" w14:textId="77777777" w:rsidR="000F00D1" w:rsidRDefault="000F00D1">
      <w:pPr>
        <w:pStyle w:val="af9"/>
        <w:spacing w:line="360" w:lineRule="exact"/>
        <w:ind w:firstLine="480"/>
      </w:pPr>
    </w:p>
    <w:p w14:paraId="5A0C59F8" w14:textId="77777777" w:rsidR="000F00D1" w:rsidRDefault="000F00D1">
      <w:pPr>
        <w:pStyle w:val="af9"/>
        <w:spacing w:line="360" w:lineRule="exact"/>
        <w:ind w:firstLine="480"/>
      </w:pPr>
    </w:p>
    <w:p w14:paraId="26E468BF" w14:textId="77777777" w:rsidR="000F00D1" w:rsidRDefault="000F00D1">
      <w:pPr>
        <w:pStyle w:val="af9"/>
        <w:spacing w:line="360" w:lineRule="exact"/>
        <w:ind w:firstLine="480"/>
      </w:pPr>
    </w:p>
    <w:p w14:paraId="23931F36" w14:textId="77777777" w:rsidR="000F00D1" w:rsidRDefault="000F00D1">
      <w:pPr>
        <w:pStyle w:val="af9"/>
        <w:spacing w:line="360" w:lineRule="exact"/>
        <w:ind w:firstLine="480"/>
      </w:pPr>
    </w:p>
    <w:p w14:paraId="5E211A74" w14:textId="77777777" w:rsidR="000F00D1" w:rsidRDefault="000F00D1">
      <w:pPr>
        <w:pStyle w:val="af9"/>
        <w:spacing w:line="360" w:lineRule="exact"/>
        <w:ind w:firstLine="480"/>
      </w:pPr>
    </w:p>
    <w:p w14:paraId="3700CB0D" w14:textId="77777777" w:rsidR="000F00D1" w:rsidRDefault="000F00D1">
      <w:pPr>
        <w:pStyle w:val="af9"/>
        <w:spacing w:line="360" w:lineRule="exact"/>
        <w:ind w:firstLine="480"/>
      </w:pPr>
    </w:p>
    <w:p w14:paraId="347A95AE" w14:textId="77777777" w:rsidR="000F00D1" w:rsidRDefault="000F00D1">
      <w:pPr>
        <w:pStyle w:val="af9"/>
        <w:spacing w:line="360" w:lineRule="exact"/>
        <w:ind w:firstLine="480"/>
      </w:pPr>
    </w:p>
    <w:p w14:paraId="5DCCF386" w14:textId="77777777" w:rsidR="000F00D1" w:rsidRDefault="000F00D1">
      <w:pPr>
        <w:pStyle w:val="af9"/>
        <w:spacing w:line="360" w:lineRule="exact"/>
        <w:ind w:firstLine="480"/>
      </w:pPr>
    </w:p>
    <w:p w14:paraId="1AA7482E" w14:textId="77777777" w:rsidR="000F00D1" w:rsidRDefault="000F00D1">
      <w:pPr>
        <w:pStyle w:val="af9"/>
        <w:spacing w:line="360" w:lineRule="exact"/>
        <w:ind w:firstLine="480"/>
      </w:pPr>
    </w:p>
    <w:p w14:paraId="1E88C0CA" w14:textId="77777777" w:rsidR="000F00D1" w:rsidRDefault="000F00D1">
      <w:pPr>
        <w:pStyle w:val="af9"/>
        <w:spacing w:line="360" w:lineRule="exact"/>
        <w:ind w:firstLine="480"/>
      </w:pPr>
    </w:p>
    <w:p w14:paraId="7F58C212" w14:textId="77777777" w:rsidR="000F00D1" w:rsidRDefault="000F00D1">
      <w:pPr>
        <w:pStyle w:val="af9"/>
        <w:spacing w:line="360" w:lineRule="exact"/>
        <w:ind w:firstLine="480"/>
      </w:pPr>
    </w:p>
    <w:p w14:paraId="0B1A31B1" w14:textId="77777777" w:rsidR="000F00D1" w:rsidRDefault="000F00D1">
      <w:pPr>
        <w:pStyle w:val="af9"/>
        <w:spacing w:line="360" w:lineRule="exact"/>
        <w:ind w:firstLine="480"/>
      </w:pPr>
    </w:p>
    <w:p w14:paraId="06F0FE3D" w14:textId="77777777" w:rsidR="000F00D1" w:rsidRDefault="000F00D1">
      <w:pPr>
        <w:pStyle w:val="af9"/>
        <w:spacing w:line="360" w:lineRule="exact"/>
        <w:ind w:firstLine="480"/>
      </w:pPr>
    </w:p>
    <w:p w14:paraId="665620B5" w14:textId="77777777" w:rsidR="000F00D1" w:rsidRDefault="000F00D1">
      <w:pPr>
        <w:pStyle w:val="af9"/>
        <w:spacing w:line="360" w:lineRule="exact"/>
        <w:ind w:firstLine="480"/>
      </w:pPr>
    </w:p>
    <w:p w14:paraId="1131A296" w14:textId="77777777" w:rsidR="000F00D1" w:rsidRDefault="000F00D1">
      <w:pPr>
        <w:pStyle w:val="af9"/>
        <w:spacing w:line="360" w:lineRule="exact"/>
        <w:ind w:firstLine="480"/>
      </w:pPr>
    </w:p>
    <w:p w14:paraId="38371E5F" w14:textId="77777777" w:rsidR="000F00D1" w:rsidRDefault="000F00D1">
      <w:pPr>
        <w:pStyle w:val="af9"/>
        <w:spacing w:line="360" w:lineRule="exact"/>
        <w:ind w:firstLine="480"/>
      </w:pPr>
    </w:p>
    <w:p w14:paraId="4659F9A8" w14:textId="77777777" w:rsidR="000F00D1" w:rsidRDefault="000F00D1">
      <w:pPr>
        <w:ind w:firstLineChars="200" w:firstLine="480"/>
      </w:pPr>
    </w:p>
    <w:sectPr w:rsidR="000F00D1">
      <w:headerReference w:type="default" r:id="rId56"/>
      <w:pgSz w:w="11907" w:h="16839"/>
      <w:pgMar w:top="1701"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60DCC" w14:textId="77777777" w:rsidR="000040AE" w:rsidRDefault="000040AE">
      <w:r>
        <w:separator/>
      </w:r>
    </w:p>
  </w:endnote>
  <w:endnote w:type="continuationSeparator" w:id="0">
    <w:p w14:paraId="2C053A39" w14:textId="77777777" w:rsidR="000040AE" w:rsidRDefault="000040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ACC7" w14:textId="77777777" w:rsidR="000F00D1" w:rsidRDefault="00000000">
    <w:pPr>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14:paraId="33690092" w14:textId="77777777" w:rsidR="000F00D1" w:rsidRDefault="000F00D1"/>
  <w:p w14:paraId="5E47B64E" w14:textId="77777777" w:rsidR="000F00D1" w:rsidRDefault="000F00D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2934" w14:textId="77777777" w:rsidR="000F00D1" w:rsidRDefault="00000000">
    <w:pPr>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separate"/>
    </w:r>
    <w:r>
      <w:rPr>
        <w:rStyle w:val="af4"/>
      </w:rPr>
      <w:t>1</w:t>
    </w:r>
    <w:r>
      <w:rPr>
        <w:rStyle w:val="af4"/>
      </w:rPr>
      <w:fldChar w:fldCharType="end"/>
    </w:r>
  </w:p>
  <w:p w14:paraId="01D78DA2" w14:textId="77777777" w:rsidR="000F00D1" w:rsidRDefault="000F00D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05BC8" w14:textId="77777777" w:rsidR="000F00D1" w:rsidRDefault="00000000">
    <w:pPr>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separate"/>
    </w:r>
    <w:r>
      <w:rPr>
        <w:rStyle w:val="af4"/>
      </w:rPr>
      <w:t>3</w:t>
    </w:r>
    <w:r>
      <w:rPr>
        <w:rStyle w:val="af4"/>
      </w:rPr>
      <w:fldChar w:fldCharType="end"/>
    </w:r>
  </w:p>
  <w:p w14:paraId="5EFDE5B1" w14:textId="77777777" w:rsidR="000F00D1" w:rsidRDefault="000F00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A4644" w14:textId="77777777" w:rsidR="000040AE" w:rsidRDefault="000040AE">
      <w:r>
        <w:separator/>
      </w:r>
    </w:p>
  </w:footnote>
  <w:footnote w:type="continuationSeparator" w:id="0">
    <w:p w14:paraId="31C2FBBA" w14:textId="77777777" w:rsidR="000040AE" w:rsidRDefault="000040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9292F" w14:textId="77777777" w:rsidR="000F00D1" w:rsidRDefault="00000000">
    <w:pPr>
      <w:jc w:val="center"/>
    </w:pPr>
    <w:r>
      <w:rPr>
        <w:noProof/>
      </w:rPr>
      <mc:AlternateContent>
        <mc:Choice Requires="wps">
          <w:drawing>
            <wp:anchor distT="0" distB="0" distL="114300" distR="114300" simplePos="0" relativeHeight="251659264" behindDoc="0" locked="0" layoutInCell="1" allowOverlap="1" wp14:anchorId="79C174ED" wp14:editId="0DAFAD8C">
              <wp:simplePos x="0" y="0"/>
              <wp:positionH relativeFrom="column">
                <wp:posOffset>0</wp:posOffset>
              </wp:positionH>
              <wp:positionV relativeFrom="paragraph">
                <wp:posOffset>292735</wp:posOffset>
              </wp:positionV>
              <wp:extent cx="5760085" cy="0"/>
              <wp:effectExtent l="28575" t="26035" r="31115" b="31115"/>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3" o:spid="_x0000_s1026" o:spt="20" style="position:absolute;left:0pt;flip:y;margin-left:0pt;margin-top:23.05pt;height:0pt;width:453.55pt;z-index:251659264;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IM8Qun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版权使用授权书</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75C70" w14:textId="77777777" w:rsidR="000F00D1" w:rsidRDefault="00000000">
    <w:pPr>
      <w:jc w:val="center"/>
    </w:pPr>
    <w:r>
      <w:rPr>
        <w:noProof/>
      </w:rPr>
      <mc:AlternateContent>
        <mc:Choice Requires="wps">
          <w:drawing>
            <wp:anchor distT="0" distB="0" distL="114300" distR="114300" simplePos="0" relativeHeight="251669504" behindDoc="0" locked="0" layoutInCell="1" allowOverlap="1" wp14:anchorId="0DB84F99" wp14:editId="72D255B4">
              <wp:simplePos x="0" y="0"/>
              <wp:positionH relativeFrom="column">
                <wp:posOffset>0</wp:posOffset>
              </wp:positionH>
              <wp:positionV relativeFrom="paragraph">
                <wp:posOffset>292735</wp:posOffset>
              </wp:positionV>
              <wp:extent cx="5760085" cy="0"/>
              <wp:effectExtent l="28575" t="26035" r="31115" b="31115"/>
              <wp:wrapNone/>
              <wp:docPr id="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13" o:spid="_x0000_s1026" o:spt="20" style="position:absolute;left:0pt;flip:y;margin-left:0pt;margin-top:23.05pt;height:0pt;width:453.55pt;z-index:251669504;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OK2E2D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附录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8678" w14:textId="77777777" w:rsidR="000F00D1" w:rsidRDefault="00000000">
    <w:pPr>
      <w:jc w:val="center"/>
    </w:pPr>
    <w:r>
      <w:rPr>
        <w:noProof/>
      </w:rPr>
      <mc:AlternateContent>
        <mc:Choice Requires="wps">
          <w:drawing>
            <wp:anchor distT="0" distB="0" distL="114300" distR="114300" simplePos="0" relativeHeight="251660288" behindDoc="0" locked="0" layoutInCell="1" allowOverlap="1" wp14:anchorId="27A19AAB" wp14:editId="7DB75E8B">
              <wp:simplePos x="0" y="0"/>
              <wp:positionH relativeFrom="column">
                <wp:posOffset>0</wp:posOffset>
              </wp:positionH>
              <wp:positionV relativeFrom="paragraph">
                <wp:posOffset>292735</wp:posOffset>
              </wp:positionV>
              <wp:extent cx="5760085" cy="0"/>
              <wp:effectExtent l="28575" t="26035" r="31115" b="31115"/>
              <wp:wrapNone/>
              <wp:docPr id="1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4" o:spid="_x0000_s1026" o:spt="20" style="position:absolute;left:0pt;flip:y;margin-left:0pt;margin-top:23.05pt;height:0pt;width:453.55pt;z-index:251660288;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d/4h6tkBAAC8AwAADgAAAAAA&#10;AAABACAAAAAkAQAAZHJzL2Uyb0RvYy54bWxQSwUGAAAAAAYABgBZAQAAbwU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中文摘要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29D0C" w14:textId="77777777" w:rsidR="000F00D1" w:rsidRDefault="00000000">
    <w:pPr>
      <w:jc w:val="center"/>
    </w:pPr>
    <w:r>
      <w:rPr>
        <w:noProof/>
      </w:rPr>
      <mc:AlternateContent>
        <mc:Choice Requires="wps">
          <w:drawing>
            <wp:anchor distT="0" distB="0" distL="114300" distR="114300" simplePos="0" relativeHeight="251661312" behindDoc="0" locked="0" layoutInCell="1" allowOverlap="1" wp14:anchorId="7EB3052F" wp14:editId="34DAE4AB">
              <wp:simplePos x="0" y="0"/>
              <wp:positionH relativeFrom="column">
                <wp:posOffset>0</wp:posOffset>
              </wp:positionH>
              <wp:positionV relativeFrom="paragraph">
                <wp:posOffset>292735</wp:posOffset>
              </wp:positionV>
              <wp:extent cx="5760085" cy="0"/>
              <wp:effectExtent l="28575" t="26035" r="31115" b="31115"/>
              <wp:wrapNone/>
              <wp:docPr id="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5" o:spid="_x0000_s1026" o:spt="20" style="position:absolute;left:0pt;flip:y;margin-left:0pt;margin-top:23.05pt;height:0pt;width:453.55pt;z-index:251661312;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BgT05NkBAAC7AwAADgAAAAAA&#10;AAABACAAAAAkAQAAZHJzL2Uyb0RvYy54bWxQSwUGAAAAAAYABgBZAQAAbwU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英文摘要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A464D" w14:textId="77777777" w:rsidR="000F00D1" w:rsidRDefault="00000000">
    <w:pPr>
      <w:jc w:val="center"/>
    </w:pPr>
    <w:r>
      <w:rPr>
        <w:noProof/>
      </w:rPr>
      <mc:AlternateContent>
        <mc:Choice Requires="wps">
          <w:drawing>
            <wp:anchor distT="0" distB="0" distL="114300" distR="114300" simplePos="0" relativeHeight="251662336" behindDoc="0" locked="0" layoutInCell="1" allowOverlap="1" wp14:anchorId="4C83530E" wp14:editId="65161F3E">
              <wp:simplePos x="0" y="0"/>
              <wp:positionH relativeFrom="column">
                <wp:posOffset>0</wp:posOffset>
              </wp:positionH>
              <wp:positionV relativeFrom="paragraph">
                <wp:posOffset>292735</wp:posOffset>
              </wp:positionV>
              <wp:extent cx="5760085" cy="0"/>
              <wp:effectExtent l="28575" t="26035" r="31115" b="3111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6" o:spid="_x0000_s1026" o:spt="20" style="position:absolute;left:0pt;flip:y;margin-left:0pt;margin-top:23.05pt;height:0pt;width:453.55pt;z-index:251662336;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fQLRftkBAAC7AwAADgAAAAAA&#10;AAABACAAAAAkAQAAZHJzL2Uyb0RvYy54bWxQSwUGAAAAAAYABgBZAQAAbwU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201F9" w14:textId="77777777" w:rsidR="000F00D1" w:rsidRDefault="00000000">
    <w:pPr>
      <w:jc w:val="center"/>
    </w:pPr>
    <w:r>
      <w:rPr>
        <w:noProof/>
      </w:rPr>
      <mc:AlternateContent>
        <mc:Choice Requires="wps">
          <w:drawing>
            <wp:anchor distT="0" distB="0" distL="114300" distR="114300" simplePos="0" relativeHeight="251663360" behindDoc="0" locked="0" layoutInCell="1" allowOverlap="1" wp14:anchorId="1CB98197" wp14:editId="13AD3F32">
              <wp:simplePos x="0" y="0"/>
              <wp:positionH relativeFrom="column">
                <wp:posOffset>0</wp:posOffset>
              </wp:positionH>
              <wp:positionV relativeFrom="paragraph">
                <wp:posOffset>292735</wp:posOffset>
              </wp:positionV>
              <wp:extent cx="5760085" cy="0"/>
              <wp:effectExtent l="28575" t="26035" r="31115" b="31115"/>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7" o:spid="_x0000_s1026" o:spt="20" style="position:absolute;left:0pt;flip:y;margin-left:0pt;margin-top:23.05pt;height:0pt;width:453.55pt;z-index:251663360;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PyNODNkBAAC7AwAADgAAAAAA&#10;AAABACAAAAAkAQAAZHJzL2Uyb0RvYy54bWxQSwUGAAAAAAYABgBZAQAAbwU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正文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1594E" w14:textId="77777777" w:rsidR="000F00D1" w:rsidRDefault="00000000">
    <w:pPr>
      <w:jc w:val="center"/>
    </w:pPr>
    <w:r>
      <w:rPr>
        <w:noProof/>
      </w:rPr>
      <mc:AlternateContent>
        <mc:Choice Requires="wps">
          <w:drawing>
            <wp:anchor distT="0" distB="0" distL="114300" distR="114300" simplePos="0" relativeHeight="251664384" behindDoc="0" locked="0" layoutInCell="1" allowOverlap="1" wp14:anchorId="785E239F" wp14:editId="4E898F62">
              <wp:simplePos x="0" y="0"/>
              <wp:positionH relativeFrom="column">
                <wp:posOffset>0</wp:posOffset>
              </wp:positionH>
              <wp:positionV relativeFrom="paragraph">
                <wp:posOffset>292735</wp:posOffset>
              </wp:positionV>
              <wp:extent cx="5760085" cy="0"/>
              <wp:effectExtent l="28575" t="26035" r="31115" b="31115"/>
              <wp:wrapNone/>
              <wp:docPr id="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8" o:spid="_x0000_s1026" o:spt="20" style="position:absolute;left:0pt;flip:y;margin-left:0pt;margin-top:23.05pt;height:0pt;width:453.55pt;z-index:251664384;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lG7R5tkBAAC7AwAADgAAAAAA&#10;AAABACAAAAAkAQAAZHJzL2Uyb0RvYy54bWxQSwUGAAAAAAYABgBZAQAAbwU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正文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E4735" w14:textId="77777777" w:rsidR="000F00D1" w:rsidRDefault="00000000">
    <w:pPr>
      <w:jc w:val="center"/>
    </w:pPr>
    <w:r>
      <w:rPr>
        <w:noProof/>
      </w:rPr>
      <mc:AlternateContent>
        <mc:Choice Requires="wps">
          <w:drawing>
            <wp:anchor distT="0" distB="0" distL="114300" distR="114300" simplePos="0" relativeHeight="251665408" behindDoc="0" locked="0" layoutInCell="1" allowOverlap="1" wp14:anchorId="0E4E8FED" wp14:editId="76F42B18">
              <wp:simplePos x="0" y="0"/>
              <wp:positionH relativeFrom="column">
                <wp:posOffset>0</wp:posOffset>
              </wp:positionH>
              <wp:positionV relativeFrom="paragraph">
                <wp:posOffset>292735</wp:posOffset>
              </wp:positionV>
              <wp:extent cx="5760085" cy="0"/>
              <wp:effectExtent l="28575" t="26035" r="31115" b="31115"/>
              <wp:wrapNone/>
              <wp:docPr id="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9" o:spid="_x0000_s1026" o:spt="20" style="position:absolute;left:0pt;flip:y;margin-left:0pt;margin-top:23.05pt;height:0pt;width:453.55pt;z-index:251665408;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WUdU1QAAAAYBAAAPAAAAAAAAAAEA&#10;IAAAACIAAABkcnMvZG93bnJldi54bWxQSwECFAAUAAAACACHTuJA16aJCtkBAAC7AwAADgAAAAAA&#10;AAABACAAAAAkAQAAZHJzL2Uyb0RvYy54bWxQSwUGAAAAAAYABgBZAQAAbwU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正文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ACB7B" w14:textId="77777777" w:rsidR="000F00D1" w:rsidRDefault="00000000">
    <w:pPr>
      <w:jc w:val="center"/>
    </w:pPr>
    <w:r>
      <w:rPr>
        <w:noProof/>
      </w:rPr>
      <mc:AlternateContent>
        <mc:Choice Requires="wps">
          <w:drawing>
            <wp:anchor distT="0" distB="0" distL="114300" distR="114300" simplePos="0" relativeHeight="251667456" behindDoc="0" locked="0" layoutInCell="1" allowOverlap="1" wp14:anchorId="10263A2C" wp14:editId="2592669A">
              <wp:simplePos x="0" y="0"/>
              <wp:positionH relativeFrom="column">
                <wp:posOffset>0</wp:posOffset>
              </wp:positionH>
              <wp:positionV relativeFrom="paragraph">
                <wp:posOffset>292735</wp:posOffset>
              </wp:positionV>
              <wp:extent cx="5760085" cy="0"/>
              <wp:effectExtent l="28575" t="26035" r="31115" b="3111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11" o:spid="_x0000_s1026" o:spt="20" style="position:absolute;left:0pt;flip:y;margin-left:0pt;margin-top:23.05pt;height:0pt;width:453.55pt;z-index:251667456;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5ZR1TVAAAABgEAAA8AAAAAAAAA&#10;AQAgAAAAIgAAAGRycy9kb3ducmV2LnhtbFBLAQIUABQAAAAIAIdO4kB1kP6R2wEAALwDAAAOAAAA&#10;AAAAAAEAIAAAACQBAABkcnMvZTJvRG9jLnhtbFBLBQYAAAAABgAGAFkBAABxBQ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正文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87993" w14:textId="77777777" w:rsidR="000F00D1" w:rsidRDefault="00000000">
    <w:pPr>
      <w:jc w:val="center"/>
    </w:pPr>
    <w:r>
      <w:rPr>
        <w:noProof/>
      </w:rPr>
      <mc:AlternateContent>
        <mc:Choice Requires="wps">
          <w:drawing>
            <wp:anchor distT="0" distB="0" distL="114300" distR="114300" simplePos="0" relativeHeight="251668480" behindDoc="0" locked="0" layoutInCell="1" allowOverlap="1" wp14:anchorId="7C76F9C2" wp14:editId="7B58832E">
              <wp:simplePos x="0" y="0"/>
              <wp:positionH relativeFrom="column">
                <wp:posOffset>0</wp:posOffset>
              </wp:positionH>
              <wp:positionV relativeFrom="paragraph">
                <wp:posOffset>292735</wp:posOffset>
              </wp:positionV>
              <wp:extent cx="5760085" cy="0"/>
              <wp:effectExtent l="28575" t="26035" r="31115" b="31115"/>
              <wp:wrapNone/>
              <wp:docPr id="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0085" cy="0"/>
                      </a:xfrm>
                      <a:prstGeom prst="line">
                        <a:avLst/>
                      </a:prstGeom>
                      <a:noFill/>
                      <a:ln w="57150" cmpd="thickThin">
                        <a:solidFill>
                          <a:srgbClr val="000000"/>
                        </a:solidFill>
                        <a:round/>
                      </a:ln>
                    </wps:spPr>
                    <wps:bodyPr/>
                  </wps:wsp>
                </a:graphicData>
              </a:graphic>
            </wp:anchor>
          </w:drawing>
        </mc:Choice>
        <mc:Fallback xmlns:wpsCustomData="http://www.wps.cn/officeDocument/2013/wpsCustomData">
          <w:pict>
            <v:line id="Line 12" o:spid="_x0000_s1026" o:spt="20" style="position:absolute;left:0pt;flip:y;margin-left:0pt;margin-top:23.05pt;height:0pt;width:453.55pt;z-index:251668480;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llHVNUAAAAGAQAADwAAAAAAAAAB&#10;ACAAAAAiAAAAZHJzL2Rvd25yZXYueG1sUEsBAhQAFAAAAAgAh07iQDvvJSbaAQAAvAMAAA4AAAAA&#10;AAAAAQAgAAAAJAEAAGRycy9lMm9Eb2MueG1sUEsFBgAAAAAGAAYAWQEAAHAFAAAAAA==&#10;">
              <v:fill on="f" focussize="0,0"/>
              <v:stroke weight="4.5pt" color="#000000" linestyle="thickThin" joinstyle="round"/>
              <v:imagedata o:title=""/>
              <o:lock v:ext="edit" aspectratio="f"/>
            </v:line>
          </w:pict>
        </mc:Fallback>
      </mc:AlternateContent>
    </w:r>
    <w:r>
      <w:rPr>
        <w:rFonts w:ascii="华文中宋" w:eastAsia="华文中宋" w:hAnsi="华文中宋" w:hint="eastAsia"/>
        <w:sz w:val="28"/>
        <w:szCs w:val="28"/>
      </w:rPr>
      <w:t>北京交通大学毕业设计（论文）                        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295"/>
    <w:multiLevelType w:val="multilevel"/>
    <w:tmpl w:val="0ED77295"/>
    <w:lvl w:ilvl="0">
      <w:start w:val="1"/>
      <w:numFmt w:val="decimal"/>
      <w:pStyle w:val="1"/>
      <w:lvlText w:val="%1"/>
      <w:lvlJc w:val="left"/>
      <w:pPr>
        <w:tabs>
          <w:tab w:val="left" w:pos="360"/>
        </w:tabs>
        <w:ind w:left="0" w:firstLine="0"/>
      </w:pPr>
      <w:rPr>
        <w:rFonts w:hint="eastAsia"/>
      </w:rPr>
    </w:lvl>
    <w:lvl w:ilvl="1">
      <w:start w:val="1"/>
      <w:numFmt w:val="decimal"/>
      <w:pStyle w:val="2"/>
      <w:lvlText w:val="%1.%2"/>
      <w:lvlJc w:val="left"/>
      <w:pPr>
        <w:tabs>
          <w:tab w:val="left" w:pos="720"/>
        </w:tabs>
        <w:ind w:left="0" w:firstLine="0"/>
      </w:pPr>
      <w:rPr>
        <w:rFonts w:ascii="Times New Roman" w:hAnsi="Times New Roman" w:cs="Times New Roman" w:hint="default"/>
      </w:rPr>
    </w:lvl>
    <w:lvl w:ilvl="2">
      <w:start w:val="1"/>
      <w:numFmt w:val="decimal"/>
      <w:lvlText w:val="%1.%2.%3"/>
      <w:lvlJc w:val="left"/>
      <w:pPr>
        <w:tabs>
          <w:tab w:val="left" w:pos="1080"/>
        </w:tabs>
        <w:ind w:left="0" w:firstLine="0"/>
      </w:pPr>
      <w:rPr>
        <w:rFonts w:hint="eastAsia"/>
      </w:rPr>
    </w:lvl>
    <w:lvl w:ilvl="3">
      <w:start w:val="1"/>
      <w:numFmt w:val="decimal"/>
      <w:lvlText w:val="%1.%2.%3.%4"/>
      <w:lvlJc w:val="left"/>
      <w:pPr>
        <w:tabs>
          <w:tab w:val="left" w:pos="864"/>
        </w:tabs>
        <w:ind w:left="864" w:hanging="864"/>
      </w:pPr>
      <w:rPr>
        <w:rFonts w:ascii="Times New Roman" w:hAnsi="Times New Roman" w:cs="Times New Roman" w:hint="default"/>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 w15:restartNumberingAfterBreak="0">
    <w:nsid w:val="164457D7"/>
    <w:multiLevelType w:val="hybridMultilevel"/>
    <w:tmpl w:val="D9A4E864"/>
    <w:lvl w:ilvl="0" w:tplc="B9AA26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6A4163"/>
    <w:multiLevelType w:val="multilevel"/>
    <w:tmpl w:val="1C6A416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0E530F6"/>
    <w:multiLevelType w:val="multilevel"/>
    <w:tmpl w:val="B3B60514"/>
    <w:lvl w:ilvl="0">
      <w:start w:val="1"/>
      <w:numFmt w:val="decimal"/>
      <w:lvlText w:val="（%1）"/>
      <w:lvlJc w:val="left"/>
      <w:pPr>
        <w:ind w:left="1712" w:hanging="720"/>
      </w:pPr>
      <w:rPr>
        <w:rFonts w:hint="default"/>
        <w:lang w:val="en-US"/>
      </w:rPr>
    </w:lvl>
    <w:lvl w:ilvl="1">
      <w:start w:val="1"/>
      <w:numFmt w:val="lowerLetter"/>
      <w:lvlText w:val="%2)"/>
      <w:lvlJc w:val="left"/>
      <w:pPr>
        <w:ind w:left="1832" w:hanging="420"/>
      </w:pPr>
    </w:lvl>
    <w:lvl w:ilvl="2">
      <w:start w:val="1"/>
      <w:numFmt w:val="lowerRoman"/>
      <w:lvlText w:val="%3."/>
      <w:lvlJc w:val="right"/>
      <w:pPr>
        <w:ind w:left="2252" w:hanging="420"/>
      </w:pPr>
    </w:lvl>
    <w:lvl w:ilvl="3">
      <w:start w:val="1"/>
      <w:numFmt w:val="decimal"/>
      <w:lvlText w:val="%4."/>
      <w:lvlJc w:val="left"/>
      <w:pPr>
        <w:ind w:left="2672" w:hanging="420"/>
      </w:pPr>
    </w:lvl>
    <w:lvl w:ilvl="4">
      <w:start w:val="1"/>
      <w:numFmt w:val="lowerLetter"/>
      <w:lvlText w:val="%5)"/>
      <w:lvlJc w:val="left"/>
      <w:pPr>
        <w:ind w:left="3092" w:hanging="420"/>
      </w:pPr>
    </w:lvl>
    <w:lvl w:ilvl="5">
      <w:start w:val="1"/>
      <w:numFmt w:val="lowerRoman"/>
      <w:lvlText w:val="%6."/>
      <w:lvlJc w:val="right"/>
      <w:pPr>
        <w:ind w:left="3512" w:hanging="420"/>
      </w:pPr>
    </w:lvl>
    <w:lvl w:ilvl="6">
      <w:start w:val="1"/>
      <w:numFmt w:val="decimal"/>
      <w:lvlText w:val="%7."/>
      <w:lvlJc w:val="left"/>
      <w:pPr>
        <w:ind w:left="3932" w:hanging="420"/>
      </w:pPr>
    </w:lvl>
    <w:lvl w:ilvl="7">
      <w:start w:val="1"/>
      <w:numFmt w:val="lowerLetter"/>
      <w:lvlText w:val="%8)"/>
      <w:lvlJc w:val="left"/>
      <w:pPr>
        <w:ind w:left="4352" w:hanging="420"/>
      </w:pPr>
    </w:lvl>
    <w:lvl w:ilvl="8">
      <w:start w:val="1"/>
      <w:numFmt w:val="lowerRoman"/>
      <w:lvlText w:val="%9."/>
      <w:lvlJc w:val="right"/>
      <w:pPr>
        <w:ind w:left="4772" w:hanging="420"/>
      </w:pPr>
    </w:lvl>
  </w:abstractNum>
  <w:abstractNum w:abstractNumId="4" w15:restartNumberingAfterBreak="0">
    <w:nsid w:val="527B0015"/>
    <w:multiLevelType w:val="hybridMultilevel"/>
    <w:tmpl w:val="5EA42868"/>
    <w:lvl w:ilvl="0" w:tplc="F3A839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81962194">
    <w:abstractNumId w:val="0"/>
  </w:num>
  <w:num w:numId="2" w16cid:durableId="1184441872">
    <w:abstractNumId w:val="3"/>
  </w:num>
  <w:num w:numId="3" w16cid:durableId="1129126362">
    <w:abstractNumId w:val="2"/>
  </w:num>
  <w:num w:numId="4" w16cid:durableId="1289432693">
    <w:abstractNumId w:val="4"/>
  </w:num>
  <w:num w:numId="5" w16cid:durableId="36746054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李 嘉图">
    <w15:presenceInfo w15:providerId="Windows Live" w15:userId="4b6efe52c9ae0623"/>
  </w15:person>
  <w15:person w15:author="8618609379213">
    <w15:presenceInfo w15:providerId="Windows Live" w15:userId="bfc3023790402899"/>
  </w15:person>
  <w15:person w15:author="韩 熔">
    <w15:presenceInfo w15:providerId="Windows Live" w15:userId="e403198aecc465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BjOTFiMjJhYTU5MmIwYzVhZGI5ZDc1NjJlNzI1OTQifQ=="/>
  </w:docVars>
  <w:rsids>
    <w:rsidRoot w:val="00E63AEA"/>
    <w:rsid w:val="000040AE"/>
    <w:rsid w:val="000127BB"/>
    <w:rsid w:val="00020D07"/>
    <w:rsid w:val="00026194"/>
    <w:rsid w:val="0004399F"/>
    <w:rsid w:val="00051ABC"/>
    <w:rsid w:val="000527E2"/>
    <w:rsid w:val="00055B98"/>
    <w:rsid w:val="000674F0"/>
    <w:rsid w:val="00072F7C"/>
    <w:rsid w:val="000770D6"/>
    <w:rsid w:val="00087D9C"/>
    <w:rsid w:val="00092428"/>
    <w:rsid w:val="00092F30"/>
    <w:rsid w:val="000A7C26"/>
    <w:rsid w:val="000B4E80"/>
    <w:rsid w:val="000B5B22"/>
    <w:rsid w:val="000B5E87"/>
    <w:rsid w:val="000B716F"/>
    <w:rsid w:val="000C7894"/>
    <w:rsid w:val="000E42BA"/>
    <w:rsid w:val="000E64A9"/>
    <w:rsid w:val="000F00D1"/>
    <w:rsid w:val="000F17A0"/>
    <w:rsid w:val="000F44B6"/>
    <w:rsid w:val="000F51FC"/>
    <w:rsid w:val="00100F01"/>
    <w:rsid w:val="00104315"/>
    <w:rsid w:val="00112A57"/>
    <w:rsid w:val="00124138"/>
    <w:rsid w:val="001327B8"/>
    <w:rsid w:val="0015120B"/>
    <w:rsid w:val="00163438"/>
    <w:rsid w:val="001711B8"/>
    <w:rsid w:val="0017670A"/>
    <w:rsid w:val="0018109C"/>
    <w:rsid w:val="00186044"/>
    <w:rsid w:val="001869F1"/>
    <w:rsid w:val="00196E99"/>
    <w:rsid w:val="001A4268"/>
    <w:rsid w:val="001A43EA"/>
    <w:rsid w:val="001A7B04"/>
    <w:rsid w:val="001B149D"/>
    <w:rsid w:val="001D4EFC"/>
    <w:rsid w:val="001D59D1"/>
    <w:rsid w:val="001E2C47"/>
    <w:rsid w:val="001F6EEA"/>
    <w:rsid w:val="002011A8"/>
    <w:rsid w:val="00212083"/>
    <w:rsid w:val="00214BE4"/>
    <w:rsid w:val="00217297"/>
    <w:rsid w:val="00223953"/>
    <w:rsid w:val="00232C86"/>
    <w:rsid w:val="00233033"/>
    <w:rsid w:val="00234289"/>
    <w:rsid w:val="00241747"/>
    <w:rsid w:val="002429B4"/>
    <w:rsid w:val="00245A42"/>
    <w:rsid w:val="002515A3"/>
    <w:rsid w:val="00252106"/>
    <w:rsid w:val="00255C8A"/>
    <w:rsid w:val="002633D8"/>
    <w:rsid w:val="002715F8"/>
    <w:rsid w:val="002845A2"/>
    <w:rsid w:val="00285F72"/>
    <w:rsid w:val="0029089B"/>
    <w:rsid w:val="002956E5"/>
    <w:rsid w:val="002A3D2F"/>
    <w:rsid w:val="002B401F"/>
    <w:rsid w:val="002C01B3"/>
    <w:rsid w:val="002D0CF9"/>
    <w:rsid w:val="002D1687"/>
    <w:rsid w:val="002D7CC8"/>
    <w:rsid w:val="002E3AA2"/>
    <w:rsid w:val="002F11AC"/>
    <w:rsid w:val="002F4FC2"/>
    <w:rsid w:val="002F6B3D"/>
    <w:rsid w:val="00306A6B"/>
    <w:rsid w:val="0032135C"/>
    <w:rsid w:val="00322776"/>
    <w:rsid w:val="00330F21"/>
    <w:rsid w:val="0033314F"/>
    <w:rsid w:val="003446C9"/>
    <w:rsid w:val="00347238"/>
    <w:rsid w:val="00356BF9"/>
    <w:rsid w:val="003669DC"/>
    <w:rsid w:val="00375E40"/>
    <w:rsid w:val="0038347C"/>
    <w:rsid w:val="003878C9"/>
    <w:rsid w:val="00387C85"/>
    <w:rsid w:val="003A1184"/>
    <w:rsid w:val="003A5B32"/>
    <w:rsid w:val="003A5BEA"/>
    <w:rsid w:val="003A6E09"/>
    <w:rsid w:val="003B1C12"/>
    <w:rsid w:val="003B570C"/>
    <w:rsid w:val="003C0A28"/>
    <w:rsid w:val="003E2BCB"/>
    <w:rsid w:val="003E501F"/>
    <w:rsid w:val="003F7662"/>
    <w:rsid w:val="004022DE"/>
    <w:rsid w:val="00411D98"/>
    <w:rsid w:val="0042293B"/>
    <w:rsid w:val="00443806"/>
    <w:rsid w:val="00450895"/>
    <w:rsid w:val="00466ED3"/>
    <w:rsid w:val="004768E8"/>
    <w:rsid w:val="00477B75"/>
    <w:rsid w:val="00480EF8"/>
    <w:rsid w:val="0048622F"/>
    <w:rsid w:val="00491A69"/>
    <w:rsid w:val="004B3278"/>
    <w:rsid w:val="004D3D90"/>
    <w:rsid w:val="004D4D01"/>
    <w:rsid w:val="004D5B7B"/>
    <w:rsid w:val="004D7F4F"/>
    <w:rsid w:val="00510A23"/>
    <w:rsid w:val="00512AE8"/>
    <w:rsid w:val="00521307"/>
    <w:rsid w:val="00523AA2"/>
    <w:rsid w:val="00525A4A"/>
    <w:rsid w:val="00527B9C"/>
    <w:rsid w:val="00541A79"/>
    <w:rsid w:val="0056395A"/>
    <w:rsid w:val="00564693"/>
    <w:rsid w:val="00565904"/>
    <w:rsid w:val="00577428"/>
    <w:rsid w:val="00583DEC"/>
    <w:rsid w:val="005A7D29"/>
    <w:rsid w:val="005D0BE1"/>
    <w:rsid w:val="005E617E"/>
    <w:rsid w:val="005F61D0"/>
    <w:rsid w:val="00604B37"/>
    <w:rsid w:val="00610082"/>
    <w:rsid w:val="006145F9"/>
    <w:rsid w:val="00614B88"/>
    <w:rsid w:val="00615C18"/>
    <w:rsid w:val="0062054F"/>
    <w:rsid w:val="00622ACE"/>
    <w:rsid w:val="00643F5B"/>
    <w:rsid w:val="00647B4B"/>
    <w:rsid w:val="006567E7"/>
    <w:rsid w:val="00666CFF"/>
    <w:rsid w:val="00671C3B"/>
    <w:rsid w:val="006726D6"/>
    <w:rsid w:val="00677957"/>
    <w:rsid w:val="00681BB1"/>
    <w:rsid w:val="00685EFC"/>
    <w:rsid w:val="006D32C5"/>
    <w:rsid w:val="006D5EC2"/>
    <w:rsid w:val="006F09C7"/>
    <w:rsid w:val="006F0BAA"/>
    <w:rsid w:val="006F29E7"/>
    <w:rsid w:val="00710F43"/>
    <w:rsid w:val="0071570A"/>
    <w:rsid w:val="00717668"/>
    <w:rsid w:val="00717791"/>
    <w:rsid w:val="00730A4A"/>
    <w:rsid w:val="00731F20"/>
    <w:rsid w:val="00736183"/>
    <w:rsid w:val="00740ACF"/>
    <w:rsid w:val="00746314"/>
    <w:rsid w:val="00752951"/>
    <w:rsid w:val="007532E4"/>
    <w:rsid w:val="007543A3"/>
    <w:rsid w:val="00766771"/>
    <w:rsid w:val="00774DC3"/>
    <w:rsid w:val="00781B0B"/>
    <w:rsid w:val="00797EFC"/>
    <w:rsid w:val="007C1F0D"/>
    <w:rsid w:val="007C68D0"/>
    <w:rsid w:val="007D4769"/>
    <w:rsid w:val="007D613F"/>
    <w:rsid w:val="007F2B18"/>
    <w:rsid w:val="0080017B"/>
    <w:rsid w:val="0080593E"/>
    <w:rsid w:val="00813AA7"/>
    <w:rsid w:val="00823534"/>
    <w:rsid w:val="00823D26"/>
    <w:rsid w:val="00824B91"/>
    <w:rsid w:val="00851F30"/>
    <w:rsid w:val="008524F0"/>
    <w:rsid w:val="008717CC"/>
    <w:rsid w:val="008733A7"/>
    <w:rsid w:val="00896178"/>
    <w:rsid w:val="008A3D51"/>
    <w:rsid w:val="008A6C94"/>
    <w:rsid w:val="008B6592"/>
    <w:rsid w:val="008C1895"/>
    <w:rsid w:val="008C3C8F"/>
    <w:rsid w:val="008E0440"/>
    <w:rsid w:val="008F25FD"/>
    <w:rsid w:val="008F7C63"/>
    <w:rsid w:val="008F7DB9"/>
    <w:rsid w:val="00925ABE"/>
    <w:rsid w:val="00926BFF"/>
    <w:rsid w:val="00962D59"/>
    <w:rsid w:val="0096575C"/>
    <w:rsid w:val="00977DB3"/>
    <w:rsid w:val="009804A9"/>
    <w:rsid w:val="00987184"/>
    <w:rsid w:val="009A341D"/>
    <w:rsid w:val="009A575B"/>
    <w:rsid w:val="009B130E"/>
    <w:rsid w:val="009C5A60"/>
    <w:rsid w:val="009E76E0"/>
    <w:rsid w:val="00A143E6"/>
    <w:rsid w:val="00A17ECD"/>
    <w:rsid w:val="00A20060"/>
    <w:rsid w:val="00A311EE"/>
    <w:rsid w:val="00A525EC"/>
    <w:rsid w:val="00A63E06"/>
    <w:rsid w:val="00A67564"/>
    <w:rsid w:val="00A748FC"/>
    <w:rsid w:val="00A74CCD"/>
    <w:rsid w:val="00A76A12"/>
    <w:rsid w:val="00A87B07"/>
    <w:rsid w:val="00A95746"/>
    <w:rsid w:val="00AA4233"/>
    <w:rsid w:val="00AA6FA0"/>
    <w:rsid w:val="00AA70A7"/>
    <w:rsid w:val="00AB388D"/>
    <w:rsid w:val="00AB50CD"/>
    <w:rsid w:val="00AB56E6"/>
    <w:rsid w:val="00AC0161"/>
    <w:rsid w:val="00AC5A6E"/>
    <w:rsid w:val="00AE4FC0"/>
    <w:rsid w:val="00AE6D31"/>
    <w:rsid w:val="00AF0683"/>
    <w:rsid w:val="00AF38DC"/>
    <w:rsid w:val="00AF6B83"/>
    <w:rsid w:val="00B00CC8"/>
    <w:rsid w:val="00B05907"/>
    <w:rsid w:val="00B23300"/>
    <w:rsid w:val="00B31599"/>
    <w:rsid w:val="00B43826"/>
    <w:rsid w:val="00B4787F"/>
    <w:rsid w:val="00B548A7"/>
    <w:rsid w:val="00B621E1"/>
    <w:rsid w:val="00B731A0"/>
    <w:rsid w:val="00B74BCA"/>
    <w:rsid w:val="00B7719D"/>
    <w:rsid w:val="00B81D7D"/>
    <w:rsid w:val="00B935AF"/>
    <w:rsid w:val="00B94243"/>
    <w:rsid w:val="00B94C08"/>
    <w:rsid w:val="00B94D2D"/>
    <w:rsid w:val="00BC6611"/>
    <w:rsid w:val="00BD288A"/>
    <w:rsid w:val="00BE6DF0"/>
    <w:rsid w:val="00BF4779"/>
    <w:rsid w:val="00C006EF"/>
    <w:rsid w:val="00C073A2"/>
    <w:rsid w:val="00C108A7"/>
    <w:rsid w:val="00C10A3A"/>
    <w:rsid w:val="00C2479E"/>
    <w:rsid w:val="00C341BD"/>
    <w:rsid w:val="00C379F8"/>
    <w:rsid w:val="00C42068"/>
    <w:rsid w:val="00C420B0"/>
    <w:rsid w:val="00C4401F"/>
    <w:rsid w:val="00C55F97"/>
    <w:rsid w:val="00C67F2B"/>
    <w:rsid w:val="00C706BC"/>
    <w:rsid w:val="00C92383"/>
    <w:rsid w:val="00C95236"/>
    <w:rsid w:val="00CC35E7"/>
    <w:rsid w:val="00CC3F58"/>
    <w:rsid w:val="00CD5870"/>
    <w:rsid w:val="00CE5369"/>
    <w:rsid w:val="00D02C5E"/>
    <w:rsid w:val="00D06D50"/>
    <w:rsid w:val="00D075F3"/>
    <w:rsid w:val="00D1205E"/>
    <w:rsid w:val="00D1368C"/>
    <w:rsid w:val="00D13E60"/>
    <w:rsid w:val="00D2616D"/>
    <w:rsid w:val="00D2633F"/>
    <w:rsid w:val="00D36F87"/>
    <w:rsid w:val="00D4362D"/>
    <w:rsid w:val="00D4704B"/>
    <w:rsid w:val="00D5180C"/>
    <w:rsid w:val="00D5222F"/>
    <w:rsid w:val="00D76513"/>
    <w:rsid w:val="00D76FFD"/>
    <w:rsid w:val="00DA5C89"/>
    <w:rsid w:val="00DB23B0"/>
    <w:rsid w:val="00DD61CE"/>
    <w:rsid w:val="00DE13C9"/>
    <w:rsid w:val="00DE6D4E"/>
    <w:rsid w:val="00E02803"/>
    <w:rsid w:val="00E02E1F"/>
    <w:rsid w:val="00E10CD2"/>
    <w:rsid w:val="00E15D26"/>
    <w:rsid w:val="00E22073"/>
    <w:rsid w:val="00E22FC1"/>
    <w:rsid w:val="00E408BC"/>
    <w:rsid w:val="00E503C0"/>
    <w:rsid w:val="00E52373"/>
    <w:rsid w:val="00E56C2E"/>
    <w:rsid w:val="00E57DD2"/>
    <w:rsid w:val="00E63AEA"/>
    <w:rsid w:val="00E65DFE"/>
    <w:rsid w:val="00E6674E"/>
    <w:rsid w:val="00E96945"/>
    <w:rsid w:val="00EA1584"/>
    <w:rsid w:val="00EB6A70"/>
    <w:rsid w:val="00EC3030"/>
    <w:rsid w:val="00EE7D84"/>
    <w:rsid w:val="00EF1A4B"/>
    <w:rsid w:val="00F03C12"/>
    <w:rsid w:val="00F135E4"/>
    <w:rsid w:val="00F13AE2"/>
    <w:rsid w:val="00F24C76"/>
    <w:rsid w:val="00F26299"/>
    <w:rsid w:val="00F3343F"/>
    <w:rsid w:val="00F52C6F"/>
    <w:rsid w:val="00F5356E"/>
    <w:rsid w:val="00F70329"/>
    <w:rsid w:val="00F80962"/>
    <w:rsid w:val="00F979E5"/>
    <w:rsid w:val="11797F6E"/>
    <w:rsid w:val="23F041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145B93F"/>
  <w15:docId w15:val="{166071C4-001B-48C0-9C8F-D63590BFB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qFormat="1"/>
    <w:lsdException w:name="toc 8" w:uiPriority="39"/>
    <w:lsdException w:name="toc 9" w:uiPriority="39"/>
    <w:lsdException w:name="footer" w:uiPriority="99"/>
    <w:lsdException w:name="caption" w:semiHidden="1" w:unhideWhenUsed="1" w:qFormat="1"/>
    <w:lsdException w:name="annotation reference" w:uiPriority="99" w:unhideWhenUsed="1"/>
    <w:lsdException w:name="page number" w:qFormat="1"/>
    <w:lsdException w:name="Title" w:qFormat="1"/>
    <w:lsdException w:name="Default Paragraph Font" w:semiHidden="1" w:uiPriority="1" w:unhideWhenUsed="1" w:qFormat="1"/>
    <w:lsdException w:name="Subtitle" w:qFormat="1"/>
    <w:lsdException w:name="Hyperlink" w:uiPriority="99" w:unhideWhenUsed="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1260"/>
      <w:jc w:val="left"/>
    </w:pPr>
    <w:rPr>
      <w:rFonts w:ascii="Calibri" w:hAnsi="Calibri" w:cs="Calibri"/>
      <w:sz w:val="18"/>
      <w:szCs w:val="18"/>
    </w:rPr>
  </w:style>
  <w:style w:type="paragraph" w:styleId="a3">
    <w:name w:val="annotation text"/>
    <w:basedOn w:val="a"/>
    <w:link w:val="10"/>
    <w:pPr>
      <w:jc w:val="left"/>
    </w:pPr>
  </w:style>
  <w:style w:type="paragraph" w:styleId="a4">
    <w:name w:val="Body Text"/>
    <w:basedOn w:val="a"/>
    <w:link w:val="a5"/>
    <w:pPr>
      <w:spacing w:after="120"/>
    </w:pPr>
  </w:style>
  <w:style w:type="paragraph" w:styleId="TOC5">
    <w:name w:val="toc 5"/>
    <w:basedOn w:val="a"/>
    <w:next w:val="a"/>
    <w:uiPriority w:val="39"/>
    <w:pPr>
      <w:ind w:left="840"/>
      <w:jc w:val="left"/>
    </w:pPr>
    <w:rPr>
      <w:rFonts w:ascii="Calibri" w:hAnsi="Calibri" w:cs="Calibri"/>
      <w:sz w:val="18"/>
      <w:szCs w:val="18"/>
    </w:rPr>
  </w:style>
  <w:style w:type="paragraph" w:styleId="TOC3">
    <w:name w:val="toc 3"/>
    <w:basedOn w:val="a"/>
    <w:next w:val="a"/>
    <w:uiPriority w:val="39"/>
    <w:pPr>
      <w:tabs>
        <w:tab w:val="right" w:leader="dot" w:pos="9061"/>
      </w:tabs>
      <w:ind w:firstLineChars="200" w:firstLine="480"/>
      <w:jc w:val="left"/>
    </w:pPr>
    <w:rPr>
      <w:rFonts w:ascii="宋体" w:hAnsi="宋体" w:cs="Calibri"/>
      <w:iCs/>
    </w:rPr>
  </w:style>
  <w:style w:type="paragraph" w:styleId="a6">
    <w:name w:val="Plain Text"/>
    <w:basedOn w:val="a"/>
    <w:link w:val="a7"/>
    <w:qFormat/>
    <w:rPr>
      <w:rFonts w:ascii="宋体" w:hAnsi="Courier New"/>
      <w:szCs w:val="20"/>
    </w:rPr>
  </w:style>
  <w:style w:type="paragraph" w:styleId="TOC8">
    <w:name w:val="toc 8"/>
    <w:basedOn w:val="a"/>
    <w:next w:val="a"/>
    <w:uiPriority w:val="39"/>
    <w:pPr>
      <w:ind w:left="1470"/>
      <w:jc w:val="left"/>
    </w:pPr>
    <w:rPr>
      <w:rFonts w:ascii="Calibri" w:hAnsi="Calibri" w:cs="Calibri"/>
      <w:sz w:val="18"/>
      <w:szCs w:val="18"/>
    </w:rPr>
  </w:style>
  <w:style w:type="paragraph" w:styleId="a8">
    <w:name w:val="Date"/>
    <w:basedOn w:val="a"/>
    <w:next w:val="a"/>
    <w:link w:val="a9"/>
    <w:pPr>
      <w:ind w:leftChars="2500" w:left="100"/>
    </w:pPr>
  </w:style>
  <w:style w:type="paragraph" w:styleId="aa">
    <w:name w:val="Balloon Text"/>
    <w:basedOn w:val="a"/>
    <w:semiHidden/>
    <w:rPr>
      <w:sz w:val="18"/>
      <w:szCs w:val="18"/>
    </w:rPr>
  </w:style>
  <w:style w:type="paragraph" w:styleId="ab">
    <w:name w:val="footer"/>
    <w:basedOn w:val="a"/>
    <w:link w:val="ac"/>
    <w:uiPriority w:val="99"/>
    <w:pPr>
      <w:tabs>
        <w:tab w:val="center" w:pos="4153"/>
        <w:tab w:val="right" w:pos="8306"/>
      </w:tabs>
      <w:snapToGrid w:val="0"/>
      <w:jc w:val="left"/>
    </w:pPr>
    <w:rPr>
      <w:sz w:val="18"/>
      <w:szCs w:val="18"/>
    </w:rPr>
  </w:style>
  <w:style w:type="paragraph" w:styleId="ad">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tabs>
        <w:tab w:val="left" w:pos="630"/>
        <w:tab w:val="right" w:leader="dot" w:pos="9061"/>
      </w:tabs>
      <w:spacing w:before="120" w:after="120"/>
      <w:jc w:val="left"/>
    </w:pPr>
    <w:rPr>
      <w:rFonts w:ascii="黑体" w:eastAsia="黑体" w:hAnsi="黑体" w:cs="Calibri"/>
      <w:b/>
      <w:bCs/>
      <w:caps/>
    </w:rPr>
  </w:style>
  <w:style w:type="paragraph" w:styleId="TOC4">
    <w:name w:val="toc 4"/>
    <w:basedOn w:val="a"/>
    <w:next w:val="a"/>
    <w:uiPriority w:val="39"/>
    <w:pPr>
      <w:ind w:left="630"/>
      <w:jc w:val="left"/>
    </w:pPr>
    <w:rPr>
      <w:rFonts w:ascii="Calibri" w:hAnsi="Calibri" w:cs="Calibri"/>
      <w:sz w:val="18"/>
      <w:szCs w:val="18"/>
    </w:rPr>
  </w:style>
  <w:style w:type="paragraph" w:styleId="ae">
    <w:name w:val="Subtitle"/>
    <w:basedOn w:val="a"/>
    <w:next w:val="a"/>
    <w:link w:val="af"/>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TOC6">
    <w:name w:val="toc 6"/>
    <w:basedOn w:val="a"/>
    <w:next w:val="a"/>
    <w:uiPriority w:val="39"/>
    <w:pPr>
      <w:ind w:left="1050"/>
      <w:jc w:val="left"/>
    </w:pPr>
    <w:rPr>
      <w:rFonts w:ascii="Calibri" w:hAnsi="Calibri" w:cs="Calibri"/>
      <w:sz w:val="18"/>
      <w:szCs w:val="18"/>
    </w:rPr>
  </w:style>
  <w:style w:type="paragraph" w:styleId="TOC2">
    <w:name w:val="toc 2"/>
    <w:basedOn w:val="a"/>
    <w:next w:val="a"/>
    <w:uiPriority w:val="39"/>
    <w:pPr>
      <w:tabs>
        <w:tab w:val="right" w:leader="dot" w:pos="9061"/>
      </w:tabs>
      <w:ind w:firstLineChars="100" w:firstLine="240"/>
      <w:jc w:val="left"/>
    </w:pPr>
    <w:rPr>
      <w:rFonts w:ascii="宋体" w:hAnsi="宋体" w:cs="Calibri"/>
      <w:smallCaps/>
    </w:rPr>
  </w:style>
  <w:style w:type="paragraph" w:styleId="TOC9">
    <w:name w:val="toc 9"/>
    <w:basedOn w:val="a"/>
    <w:next w:val="a"/>
    <w:uiPriority w:val="39"/>
    <w:pPr>
      <w:ind w:left="1680"/>
      <w:jc w:val="left"/>
    </w:pPr>
    <w:rPr>
      <w:rFonts w:ascii="Calibri" w:hAnsi="Calibri" w:cs="Calibri"/>
      <w:sz w:val="18"/>
      <w:szCs w:val="18"/>
    </w:rPr>
  </w:style>
  <w:style w:type="paragraph" w:styleId="af0">
    <w:name w:val="annotation subject"/>
    <w:basedOn w:val="a3"/>
    <w:next w:val="a3"/>
    <w:link w:val="af1"/>
    <w:rPr>
      <w:b/>
      <w:bCs/>
    </w:rPr>
  </w:style>
  <w:style w:type="paragraph" w:styleId="af2">
    <w:name w:val="Body Text First Indent"/>
    <w:basedOn w:val="a"/>
    <w:link w:val="af3"/>
    <w:pPr>
      <w:ind w:firstLineChars="200" w:firstLine="498"/>
    </w:pPr>
    <w:rPr>
      <w:szCs w:val="20"/>
    </w:rPr>
  </w:style>
  <w:style w:type="character" w:styleId="af4">
    <w:name w:val="page number"/>
    <w:basedOn w:val="a0"/>
    <w:qFormat/>
  </w:style>
  <w:style w:type="character" w:styleId="af5">
    <w:name w:val="Hyperlink"/>
    <w:uiPriority w:val="99"/>
    <w:unhideWhenUsed/>
    <w:rPr>
      <w:color w:val="0000FF"/>
      <w:u w:val="single"/>
    </w:rPr>
  </w:style>
  <w:style w:type="character" w:styleId="af6">
    <w:name w:val="annotation reference"/>
    <w:basedOn w:val="a0"/>
    <w:uiPriority w:val="99"/>
    <w:unhideWhenUsed/>
    <w:rPr>
      <w:sz w:val="21"/>
      <w:szCs w:val="21"/>
    </w:rPr>
  </w:style>
  <w:style w:type="character" w:customStyle="1" w:styleId="ac">
    <w:name w:val="页脚 字符"/>
    <w:link w:val="ab"/>
    <w:uiPriority w:val="99"/>
    <w:rPr>
      <w:kern w:val="2"/>
      <w:sz w:val="18"/>
      <w:szCs w:val="18"/>
    </w:rPr>
  </w:style>
  <w:style w:type="character" w:customStyle="1" w:styleId="11">
    <w:name w:val="封面1"/>
    <w:rPr>
      <w:rFonts w:ascii="Times New Roman" w:eastAsia="楷体_GB2312" w:hAnsi="Times New Roman"/>
      <w:spacing w:val="60"/>
      <w:kern w:val="84"/>
      <w:sz w:val="84"/>
    </w:rPr>
  </w:style>
  <w:style w:type="character" w:customStyle="1" w:styleId="-">
    <w:name w:val="封面-大学名称"/>
    <w:rPr>
      <w:rFonts w:ascii="Times New Roman" w:eastAsia="楷体_GB2312" w:hAnsi="Times New Roman"/>
      <w:spacing w:val="60"/>
      <w:kern w:val="84"/>
      <w:sz w:val="84"/>
    </w:rPr>
  </w:style>
  <w:style w:type="character" w:customStyle="1" w:styleId="20">
    <w:name w:val="封面2"/>
    <w:rPr>
      <w:b/>
      <w:spacing w:val="60"/>
      <w:sz w:val="44"/>
    </w:rPr>
  </w:style>
  <w:style w:type="character" w:customStyle="1" w:styleId="-0">
    <w:name w:val="封面-论文题目"/>
    <w:rPr>
      <w:rFonts w:ascii="Times New Roman" w:eastAsia="宋体" w:hAnsi="Times New Roman"/>
      <w:sz w:val="36"/>
    </w:rPr>
  </w:style>
  <w:style w:type="character" w:customStyle="1" w:styleId="-1">
    <w:name w:val="封面-论文英文题目"/>
    <w:rPr>
      <w:rFonts w:ascii="Times New Roman" w:eastAsia="宋体" w:hAnsi="Times New Roman"/>
      <w:sz w:val="36"/>
    </w:rPr>
  </w:style>
  <w:style w:type="character" w:customStyle="1" w:styleId="-2">
    <w:name w:val="封面-导师"/>
    <w:qFormat/>
    <w:rPr>
      <w:rFonts w:ascii="Times New Roman" w:eastAsia="宋体" w:hAnsi="Times New Roman"/>
      <w:sz w:val="28"/>
    </w:rPr>
  </w:style>
  <w:style w:type="character" w:customStyle="1" w:styleId="-3">
    <w:name w:val="封面-培养单位"/>
    <w:rPr>
      <w:rFonts w:ascii="Times New Roman" w:eastAsia="宋体" w:hAnsi="Times New Roman"/>
      <w:sz w:val="28"/>
    </w:rPr>
  </w:style>
  <w:style w:type="character" w:customStyle="1" w:styleId="-4">
    <w:name w:val="封面-日期"/>
    <w:rPr>
      <w:rFonts w:ascii="Times New Roman" w:eastAsia="宋体" w:hAnsi="Times New Roman"/>
      <w:sz w:val="28"/>
    </w:rPr>
  </w:style>
  <w:style w:type="paragraph" w:customStyle="1" w:styleId="af7">
    <w:name w:val="标题名（不入目录）"/>
    <w:basedOn w:val="a"/>
    <w:pPr>
      <w:adjustRightInd w:val="0"/>
      <w:snapToGrid w:val="0"/>
      <w:spacing w:before="480" w:after="360"/>
      <w:jc w:val="center"/>
    </w:pPr>
    <w:rPr>
      <w:rFonts w:eastAsia="黑体"/>
      <w:kern w:val="0"/>
      <w:sz w:val="32"/>
    </w:rPr>
  </w:style>
  <w:style w:type="paragraph" w:customStyle="1" w:styleId="af8">
    <w:name w:val="标题名"/>
    <w:basedOn w:val="a"/>
    <w:pPr>
      <w:adjustRightInd w:val="0"/>
      <w:snapToGrid w:val="0"/>
      <w:spacing w:before="480" w:after="360"/>
      <w:jc w:val="center"/>
      <w:outlineLvl w:val="0"/>
    </w:pPr>
    <w:rPr>
      <w:rFonts w:eastAsia="黑体"/>
      <w:sz w:val="32"/>
    </w:rPr>
  </w:style>
  <w:style w:type="paragraph" w:customStyle="1" w:styleId="1">
    <w:name w:val="1级标题"/>
    <w:basedOn w:val="a"/>
    <w:qFormat/>
    <w:pPr>
      <w:numPr>
        <w:numId w:val="1"/>
      </w:numPr>
      <w:tabs>
        <w:tab w:val="left" w:pos="240"/>
      </w:tabs>
      <w:adjustRightInd w:val="0"/>
      <w:snapToGrid w:val="0"/>
      <w:spacing w:before="480" w:after="360"/>
      <w:jc w:val="left"/>
      <w:outlineLvl w:val="0"/>
    </w:pPr>
    <w:rPr>
      <w:rFonts w:eastAsia="黑体"/>
      <w:sz w:val="32"/>
    </w:rPr>
  </w:style>
  <w:style w:type="paragraph" w:customStyle="1" w:styleId="2">
    <w:name w:val="2级标题"/>
    <w:basedOn w:val="a"/>
    <w:qFormat/>
    <w:pPr>
      <w:numPr>
        <w:ilvl w:val="1"/>
        <w:numId w:val="1"/>
      </w:numPr>
      <w:tabs>
        <w:tab w:val="left" w:pos="240"/>
        <w:tab w:val="left" w:pos="360"/>
      </w:tabs>
      <w:adjustRightInd w:val="0"/>
      <w:snapToGrid w:val="0"/>
      <w:spacing w:before="480" w:after="360"/>
      <w:jc w:val="left"/>
      <w:outlineLvl w:val="1"/>
    </w:pPr>
    <w:rPr>
      <w:rFonts w:ascii="黑体" w:eastAsia="黑体" w:hAnsi="黑体"/>
      <w:sz w:val="30"/>
      <w:szCs w:val="30"/>
    </w:rPr>
  </w:style>
  <w:style w:type="paragraph" w:customStyle="1" w:styleId="3">
    <w:name w:val="3级标题"/>
    <w:basedOn w:val="a"/>
    <w:qFormat/>
    <w:pPr>
      <w:tabs>
        <w:tab w:val="left" w:pos="709"/>
      </w:tabs>
      <w:adjustRightInd w:val="0"/>
      <w:snapToGrid w:val="0"/>
      <w:spacing w:before="480" w:after="360"/>
      <w:ind w:left="864" w:hanging="864"/>
      <w:jc w:val="left"/>
      <w:outlineLvl w:val="2"/>
    </w:pPr>
    <w:rPr>
      <w:rFonts w:ascii="黑体" w:eastAsia="黑体" w:hAnsi="黑体"/>
      <w:sz w:val="28"/>
      <w:szCs w:val="28"/>
    </w:rPr>
  </w:style>
  <w:style w:type="paragraph" w:customStyle="1" w:styleId="af9">
    <w:name w:val="正文（结尾部分）"/>
    <w:basedOn w:val="a"/>
    <w:pPr>
      <w:adjustRightInd w:val="0"/>
      <w:snapToGrid w:val="0"/>
      <w:spacing w:line="320" w:lineRule="exact"/>
      <w:ind w:firstLineChars="200" w:firstLine="200"/>
    </w:pPr>
  </w:style>
  <w:style w:type="character" w:customStyle="1" w:styleId="a7">
    <w:name w:val="纯文本 字符"/>
    <w:link w:val="a6"/>
    <w:rPr>
      <w:rFonts w:ascii="宋体" w:hAnsi="Courier New"/>
      <w:kern w:val="2"/>
      <w:sz w:val="21"/>
    </w:rPr>
  </w:style>
  <w:style w:type="character" w:customStyle="1" w:styleId="a5">
    <w:name w:val="正文文本 字符"/>
    <w:link w:val="a4"/>
    <w:rPr>
      <w:kern w:val="2"/>
      <w:sz w:val="21"/>
      <w:szCs w:val="24"/>
    </w:rPr>
  </w:style>
  <w:style w:type="character" w:customStyle="1" w:styleId="af3">
    <w:name w:val="正文文本首行缩进 字符"/>
    <w:link w:val="af2"/>
    <w:rPr>
      <w:kern w:val="2"/>
      <w:sz w:val="24"/>
      <w:szCs w:val="24"/>
    </w:rPr>
  </w:style>
  <w:style w:type="paragraph" w:customStyle="1" w:styleId="12">
    <w:name w:val="批注文字1"/>
    <w:basedOn w:val="a"/>
    <w:next w:val="a3"/>
    <w:link w:val="afa"/>
    <w:uiPriority w:val="99"/>
    <w:unhideWhenUsed/>
    <w:pPr>
      <w:widowControl/>
      <w:spacing w:after="160" w:line="400" w:lineRule="exact"/>
      <w:jc w:val="left"/>
    </w:pPr>
    <w:rPr>
      <w:kern w:val="0"/>
      <w:sz w:val="20"/>
      <w:szCs w:val="20"/>
    </w:rPr>
  </w:style>
  <w:style w:type="character" w:customStyle="1" w:styleId="afa">
    <w:name w:val="批注文字 字符"/>
    <w:basedOn w:val="a0"/>
    <w:link w:val="12"/>
    <w:uiPriority w:val="99"/>
  </w:style>
  <w:style w:type="character" w:customStyle="1" w:styleId="10">
    <w:name w:val="批注文字 字符1"/>
    <w:basedOn w:val="a0"/>
    <w:link w:val="a3"/>
    <w:rPr>
      <w:kern w:val="2"/>
      <w:sz w:val="21"/>
      <w:szCs w:val="24"/>
    </w:rPr>
  </w:style>
  <w:style w:type="character" w:customStyle="1" w:styleId="af1">
    <w:name w:val="批注主题 字符"/>
    <w:basedOn w:val="10"/>
    <w:link w:val="af0"/>
    <w:rPr>
      <w:b/>
      <w:bCs/>
      <w:kern w:val="2"/>
      <w:sz w:val="21"/>
      <w:szCs w:val="24"/>
    </w:rPr>
  </w:style>
  <w:style w:type="paragraph" w:styleId="afb">
    <w:name w:val="List Paragraph"/>
    <w:basedOn w:val="a"/>
    <w:uiPriority w:val="34"/>
    <w:qFormat/>
    <w:pPr>
      <w:spacing w:line="400" w:lineRule="exact"/>
      <w:ind w:firstLineChars="200" w:firstLine="420"/>
    </w:pPr>
  </w:style>
  <w:style w:type="character" w:customStyle="1" w:styleId="af">
    <w:name w:val="副标题 字符"/>
    <w:basedOn w:val="a0"/>
    <w:link w:val="ae"/>
    <w:rPr>
      <w:rFonts w:asciiTheme="minorHAnsi" w:eastAsiaTheme="minorEastAsia" w:hAnsiTheme="minorHAnsi" w:cstheme="minorBidi"/>
      <w:b/>
      <w:bCs/>
      <w:kern w:val="28"/>
      <w:sz w:val="32"/>
      <w:szCs w:val="32"/>
    </w:rPr>
  </w:style>
  <w:style w:type="character" w:customStyle="1" w:styleId="a9">
    <w:name w:val="日期 字符"/>
    <w:basedOn w:val="a0"/>
    <w:link w:val="a8"/>
    <w:qFormat/>
    <w:rPr>
      <w:kern w:val="2"/>
      <w:sz w:val="24"/>
      <w:szCs w:val="24"/>
    </w:rPr>
  </w:style>
  <w:style w:type="character" w:customStyle="1" w:styleId="13">
    <w:name w:val="未处理的提及1"/>
    <w:basedOn w:val="a0"/>
    <w:uiPriority w:val="99"/>
    <w:semiHidden/>
    <w:unhideWhenUsed/>
    <w:rPr>
      <w:color w:val="605E5C"/>
      <w:shd w:val="clear" w:color="auto" w:fill="E1DFDD"/>
    </w:rPr>
  </w:style>
  <w:style w:type="paragraph" w:styleId="afc">
    <w:name w:val="caption"/>
    <w:basedOn w:val="a"/>
    <w:next w:val="a"/>
    <w:unhideWhenUsed/>
    <w:qFormat/>
    <w:rsid w:val="00B43826"/>
    <w:rPr>
      <w:rFonts w:asciiTheme="majorHAnsi" w:eastAsia="黑体" w:hAnsiTheme="majorHAnsi" w:cstheme="majorBidi"/>
      <w:sz w:val="20"/>
      <w:szCs w:val="20"/>
    </w:rPr>
  </w:style>
  <w:style w:type="character" w:styleId="afd">
    <w:name w:val="Intense Emphasis"/>
    <w:basedOn w:val="a0"/>
    <w:uiPriority w:val="21"/>
    <w:qFormat/>
    <w:rsid w:val="00565904"/>
    <w:rPr>
      <w:i/>
      <w:iCs/>
      <w:color w:val="4472C4" w:themeColor="accent1"/>
    </w:rPr>
  </w:style>
  <w:style w:type="character" w:styleId="afe">
    <w:name w:val="Unresolved Mention"/>
    <w:basedOn w:val="a0"/>
    <w:uiPriority w:val="99"/>
    <w:semiHidden/>
    <w:unhideWhenUsed/>
    <w:rsid w:val="00824B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header" Target="header7.xml"/><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microsoft.com/office/2011/relationships/people" Target="people.xml"/><Relationship Id="rId5" Type="http://schemas.openxmlformats.org/officeDocument/2006/relationships/settings" Target="settings.xml"/><Relationship Id="rId19"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0D4889-8464-42A7-8220-267A77CF8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45</Pages>
  <Words>4263</Words>
  <Characters>24305</Characters>
  <Application>Microsoft Office Word</Application>
  <DocSecurity>0</DocSecurity>
  <Lines>202</Lines>
  <Paragraphs>57</Paragraphs>
  <ScaleCrop>false</ScaleCrop>
  <Company>sjtu</Company>
  <LinksUpToDate>false</LinksUpToDate>
  <CharactersWithSpaces>28511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毕业设计(论文)评语</dc:title>
  <dc:creator>User</dc:creator>
  <cp:lastModifiedBy>8618609379213</cp:lastModifiedBy>
  <cp:revision>15</cp:revision>
  <cp:lastPrinted>2015-03-16T06:03:00Z</cp:lastPrinted>
  <dcterms:created xsi:type="dcterms:W3CDTF">2022-12-04T10:24:00Z</dcterms:created>
  <dcterms:modified xsi:type="dcterms:W3CDTF">2022-12-04T15:08:00Z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5E9D0EF9147241F0B8128CD9B8D99018</vt:lpwstr>
  </property>
</Properties>
</file>